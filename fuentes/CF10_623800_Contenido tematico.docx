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rPr/>
      </w:pPr>
      <w:r w:rsidDel="00000000" w:rsidR="00000000" w:rsidRPr="00000000">
        <w:rPr>
          <w:rtl w:val="0"/>
        </w:rPr>
        <w:t xml:space="preserve">Guion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Datos de identificación del programa de formación</w:t>
      </w:r>
    </w:p>
    <w:p w:rsidR="00000000" w:rsidDel="00000000" w:rsidP="00000000" w:rsidRDefault="00000000" w:rsidRPr="00000000" w14:paraId="00000005">
      <w:pPr>
        <w:spacing w:line="240" w:lineRule="auto"/>
        <w:rPr/>
      </w:pPr>
      <w:r w:rsidDel="00000000" w:rsidR="00000000" w:rsidRPr="00000000">
        <w:rPr>
          <w:rtl w:val="0"/>
        </w:rPr>
      </w:r>
    </w:p>
    <w:tbl>
      <w:tblPr>
        <w:tblStyle w:val="Table1"/>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7">
            <w:pPr>
              <w:spacing w:after="120" w:lineRule="auto"/>
              <w:rPr/>
            </w:pPr>
            <w:r w:rsidDel="00000000" w:rsidR="00000000" w:rsidRPr="00000000">
              <w:rPr>
                <w:rtl w:val="0"/>
              </w:rPr>
              <w:t xml:space="preserve">Producción de eventos masivos</w:t>
            </w:r>
          </w:p>
        </w:tc>
      </w:tr>
    </w:tbl>
    <w:p w:rsidR="00000000" w:rsidDel="00000000" w:rsidP="00000000" w:rsidRDefault="00000000" w:rsidRPr="00000000" w14:paraId="00000008">
      <w:pPr>
        <w:spacing w:line="240" w:lineRule="auto"/>
        <w:rPr/>
      </w:pPr>
      <w:r w:rsidDel="00000000" w:rsidR="00000000" w:rsidRPr="00000000">
        <w:rPr>
          <w:rtl w:val="0"/>
        </w:rPr>
      </w:r>
    </w:p>
    <w:tbl>
      <w:tblPr>
        <w:tblStyle w:val="Table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9">
            <w:pPr>
              <w:rPr/>
            </w:pPr>
            <w:r w:rsidDel="00000000" w:rsidR="00000000" w:rsidRPr="00000000">
              <w:rPr>
                <w:rtl w:val="0"/>
              </w:rPr>
              <w:t xml:space="preserve">COMPETENCIA</w:t>
            </w:r>
          </w:p>
        </w:tc>
        <w:tc>
          <w:tcPr>
            <w:vAlign w:val="center"/>
          </w:tcPr>
          <w:p w:rsidR="00000000" w:rsidDel="00000000" w:rsidP="00000000" w:rsidRDefault="00000000" w:rsidRPr="00000000" w14:paraId="0000000A">
            <w:pPr>
              <w:rPr/>
            </w:pPr>
            <w:r w:rsidDel="00000000" w:rsidR="00000000" w:rsidRPr="00000000">
              <w:rPr>
                <w:highlight w:val="white"/>
                <w:rtl w:val="0"/>
              </w:rPr>
              <w:t xml:space="preserve">210601025</w:t>
            </w:r>
            <w:r w:rsidDel="00000000" w:rsidR="00000000" w:rsidRPr="00000000">
              <w:rPr>
                <w:rtl w:val="0"/>
              </w:rPr>
              <w:t xml:space="preserve"> - </w:t>
            </w:r>
            <w:r w:rsidDel="00000000" w:rsidR="00000000" w:rsidRPr="00000000">
              <w:rPr>
                <w:highlight w:val="white"/>
                <w:rtl w:val="0"/>
              </w:rPr>
              <w:t xml:space="preserve">Contratar servicios de acuerdo con normativa y procedimiento administrativo</w:t>
            </w:r>
            <w:r w:rsidDel="00000000" w:rsidR="00000000" w:rsidRPr="00000000">
              <w:rPr>
                <w:rtl w:val="0"/>
              </w:rPr>
            </w:r>
          </w:p>
        </w:tc>
        <w:tc>
          <w:tcPr>
            <w:shd w:fill="8db3e2" w:val="clear"/>
            <w:vAlign w:val="center"/>
          </w:tcPr>
          <w:p w:rsidR="00000000" w:rsidDel="00000000" w:rsidP="00000000" w:rsidRDefault="00000000" w:rsidRPr="00000000" w14:paraId="0000000B">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C">
            <w:pPr>
              <w:spacing w:after="120" w:lineRule="auto"/>
              <w:ind w:left="66" w:firstLine="0"/>
              <w:rPr>
                <w:b w:val="1"/>
              </w:rPr>
            </w:pPr>
            <w:r w:rsidDel="00000000" w:rsidR="00000000" w:rsidRPr="00000000">
              <w:rPr>
                <w:rtl w:val="0"/>
              </w:rPr>
              <w:t xml:space="preserve">210601025-2.  Definir términos de contratación de proveedores a partir de las necesidades del evento, normativas y criterios de calidad.</w:t>
            </w:r>
            <w:r w:rsidDel="00000000" w:rsidR="00000000" w:rsidRPr="00000000">
              <w:rPr>
                <w:rtl w:val="0"/>
              </w:rPr>
            </w:r>
          </w:p>
        </w:tc>
      </w:tr>
    </w:tbl>
    <w:p w:rsidR="00000000" w:rsidDel="00000000" w:rsidP="00000000" w:rsidRDefault="00000000" w:rsidRPr="00000000" w14:paraId="0000000D">
      <w:pPr>
        <w:spacing w:line="240" w:lineRule="auto"/>
        <w:rPr/>
      </w:pPr>
      <w:r w:rsidDel="00000000" w:rsidR="00000000" w:rsidRPr="00000000">
        <w:rPr>
          <w:rtl w:val="0"/>
        </w:rPr>
      </w:r>
    </w:p>
    <w:tbl>
      <w:tblPr>
        <w:tblStyle w:val="Table3"/>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10</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Lineamientos contratación de proveedores</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spacing w:after="120" w:lineRule="auto"/>
              <w:rPr/>
            </w:pPr>
            <w:r w:rsidDel="00000000" w:rsidR="00000000" w:rsidRPr="00000000">
              <w:rPr>
                <w:rtl w:val="0"/>
              </w:rPr>
              <w:t xml:space="preserve">Definir las condiciones de contratación para proveedores de eventos masivos, requiere estudiar una serie de aspectos tales como:  registro de proveedores, tipo de empresa, capacidad financiera, régimen tributario, indicadores de gestión, bases de datos y canales de comunicación, para de esta forma negociar los términos con el proveedor requerido, acorde a las necesidades del evento y criterios de calidad.</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spacing w:after="120" w:lineRule="auto"/>
              <w:rPr/>
            </w:pPr>
            <w:r w:rsidDel="00000000" w:rsidR="00000000" w:rsidRPr="00000000">
              <w:rPr>
                <w:rtl w:val="0"/>
              </w:rPr>
              <w:t xml:space="preserve">bases de datos, capacidad financiera, indicadores de gestión, proveedores, régimen fiscal.</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rtl w:val="0"/>
              </w:rPr>
              <w:t xml:space="preserve">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IDIOMA</w:t>
            </w:r>
          </w:p>
        </w:tc>
        <w:tc>
          <w:tcPr>
            <w:vAlign w:val="center"/>
          </w:tcPr>
          <w:p w:rsidR="00000000" w:rsidDel="00000000" w:rsidP="00000000" w:rsidRDefault="00000000" w:rsidRPr="00000000" w14:paraId="0000001A">
            <w:pPr>
              <w:rPr/>
            </w:pPr>
            <w:r w:rsidDel="00000000" w:rsidR="00000000" w:rsidRPr="00000000">
              <w:rPr>
                <w:rtl w:val="0"/>
              </w:rPr>
              <w:t xml:space="preserve">Español</w:t>
            </w:r>
          </w:p>
        </w:tc>
      </w:tr>
    </w:tbl>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C">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240" w:lineRule="auto"/>
        <w:rPr/>
      </w:pPr>
      <w:r w:rsidDel="00000000" w:rsidR="00000000" w:rsidRPr="00000000">
        <w:rPr>
          <w:rtl w:val="0"/>
        </w:rPr>
        <w:t xml:space="preserve">1. Registro de proveedores </w:t>
      </w:r>
    </w:p>
    <w:p w:rsidR="00000000" w:rsidDel="00000000" w:rsidP="00000000" w:rsidRDefault="00000000" w:rsidRPr="00000000" w14:paraId="0000001E">
      <w:pPr>
        <w:spacing w:after="120" w:line="240" w:lineRule="auto"/>
        <w:rPr/>
      </w:pPr>
      <w:r w:rsidDel="00000000" w:rsidR="00000000" w:rsidRPr="00000000">
        <w:rPr>
          <w:rtl w:val="0"/>
        </w:rPr>
        <w:t xml:space="preserve">2. Empresa y tipos de sociedades</w:t>
      </w:r>
    </w:p>
    <w:p w:rsidR="00000000" w:rsidDel="00000000" w:rsidP="00000000" w:rsidRDefault="00000000" w:rsidRPr="00000000" w14:paraId="0000001F">
      <w:pPr>
        <w:spacing w:after="120" w:line="240" w:lineRule="auto"/>
        <w:rPr/>
      </w:pPr>
      <w:r w:rsidDel="00000000" w:rsidR="00000000" w:rsidRPr="00000000">
        <w:rPr>
          <w:rtl w:val="0"/>
        </w:rPr>
        <w:t xml:space="preserve">3. Régimen fiscal y tributario de las empresas </w:t>
      </w:r>
    </w:p>
    <w:p w:rsidR="00000000" w:rsidDel="00000000" w:rsidP="00000000" w:rsidRDefault="00000000" w:rsidRPr="00000000" w14:paraId="00000020">
      <w:pPr>
        <w:spacing w:after="120" w:line="240" w:lineRule="auto"/>
        <w:rPr/>
      </w:pPr>
      <w:r w:rsidDel="00000000" w:rsidR="00000000" w:rsidRPr="00000000">
        <w:rPr>
          <w:rtl w:val="0"/>
        </w:rPr>
        <w:t xml:space="preserve">4. Facturación y cuentas de cobro de productos y servicios </w:t>
      </w:r>
    </w:p>
    <w:p w:rsidR="00000000" w:rsidDel="00000000" w:rsidP="00000000" w:rsidRDefault="00000000" w:rsidRPr="00000000" w14:paraId="00000021">
      <w:pPr>
        <w:spacing w:after="120" w:line="240" w:lineRule="auto"/>
        <w:rPr/>
      </w:pPr>
      <w:r w:rsidDel="00000000" w:rsidR="00000000" w:rsidRPr="00000000">
        <w:rPr>
          <w:rtl w:val="0"/>
        </w:rPr>
        <w:t xml:space="preserve">5. Estados financieros </w:t>
      </w:r>
    </w:p>
    <w:p w:rsidR="00000000" w:rsidDel="00000000" w:rsidP="00000000" w:rsidRDefault="00000000" w:rsidRPr="00000000" w14:paraId="00000022">
      <w:pPr>
        <w:spacing w:after="120" w:line="240" w:lineRule="auto"/>
        <w:rPr/>
      </w:pPr>
      <w:r w:rsidDel="00000000" w:rsidR="00000000" w:rsidRPr="00000000">
        <w:rPr>
          <w:rtl w:val="0"/>
        </w:rPr>
        <w:t xml:space="preserve">6. Criterios de selección y evaluación de proveedores </w:t>
      </w:r>
    </w:p>
    <w:p w:rsidR="00000000" w:rsidDel="00000000" w:rsidP="00000000" w:rsidRDefault="00000000" w:rsidRPr="00000000" w14:paraId="00000023">
      <w:pPr>
        <w:spacing w:after="120" w:line="240" w:lineRule="auto"/>
        <w:rPr/>
      </w:pPr>
      <w:r w:rsidDel="00000000" w:rsidR="00000000" w:rsidRPr="00000000">
        <w:rPr>
          <w:rtl w:val="0"/>
        </w:rPr>
        <w:t xml:space="preserve">7. Indicadores de evaluación a proveedores </w:t>
      </w:r>
    </w:p>
    <w:p w:rsidR="00000000" w:rsidDel="00000000" w:rsidP="00000000" w:rsidRDefault="00000000" w:rsidRPr="00000000" w14:paraId="00000024">
      <w:pPr>
        <w:spacing w:after="120" w:line="240" w:lineRule="auto"/>
        <w:rPr/>
      </w:pPr>
      <w:r w:rsidDel="00000000" w:rsidR="00000000" w:rsidRPr="00000000">
        <w:rPr>
          <w:rtl w:val="0"/>
        </w:rPr>
        <w:t xml:space="preserve">8. Bases de datos y comunicación con proveedores </w:t>
      </w:r>
    </w:p>
    <w:p w:rsidR="00000000" w:rsidDel="00000000" w:rsidP="00000000" w:rsidRDefault="00000000" w:rsidRPr="00000000" w14:paraId="00000025">
      <w:pPr>
        <w:spacing w:after="120" w:line="240" w:lineRule="auto"/>
        <w:rPr/>
      </w:pPr>
      <w:r w:rsidDel="00000000" w:rsidR="00000000" w:rsidRPr="00000000">
        <w:rPr>
          <w:rtl w:val="0"/>
        </w:rPr>
      </w:r>
    </w:p>
    <w:p w:rsidR="00000000" w:rsidDel="00000000" w:rsidP="00000000" w:rsidRDefault="00000000" w:rsidRPr="00000000" w14:paraId="00000026">
      <w:pPr>
        <w:spacing w:after="120" w:line="240" w:lineRule="auto"/>
        <w:rPr/>
      </w:pPr>
      <w:r w:rsidDel="00000000" w:rsidR="00000000" w:rsidRPr="00000000">
        <w:rPr>
          <w:rtl w:val="0"/>
        </w:rPr>
      </w:r>
    </w:p>
    <w:p w:rsidR="00000000" w:rsidDel="00000000" w:rsidP="00000000" w:rsidRDefault="00000000" w:rsidRPr="00000000" w14:paraId="00000027">
      <w:pPr>
        <w:spacing w:after="120" w:line="240" w:lineRule="auto"/>
        <w:rPr/>
      </w:pPr>
      <w:r w:rsidDel="00000000" w:rsidR="00000000" w:rsidRPr="00000000">
        <w:rPr>
          <w:rtl w:val="0"/>
        </w:rPr>
      </w:r>
    </w:p>
    <w:p w:rsidR="00000000" w:rsidDel="00000000" w:rsidP="00000000" w:rsidRDefault="00000000" w:rsidRPr="00000000" w14:paraId="00000028">
      <w:pPr>
        <w:spacing w:after="120" w:line="240" w:lineRule="auto"/>
        <w:rPr/>
      </w:pPr>
      <w:r w:rsidDel="00000000" w:rsidR="00000000" w:rsidRPr="00000000">
        <w:rPr>
          <w:rtl w:val="0"/>
        </w:rPr>
      </w:r>
    </w:p>
    <w:p w:rsidR="00000000" w:rsidDel="00000000" w:rsidP="00000000" w:rsidRDefault="00000000" w:rsidRPr="00000000" w14:paraId="00000029">
      <w:pPr>
        <w:spacing w:after="120" w:line="240" w:lineRule="auto"/>
        <w:rPr/>
      </w:pPr>
      <w:r w:rsidDel="00000000" w:rsidR="00000000" w:rsidRPr="00000000">
        <w:rPr>
          <w:rtl w:val="0"/>
        </w:rPr>
      </w:r>
    </w:p>
    <w:p w:rsidR="00000000" w:rsidDel="00000000" w:rsidP="00000000" w:rsidRDefault="00000000" w:rsidRPr="00000000" w14:paraId="0000002A">
      <w:pPr>
        <w:spacing w:after="120" w:line="240" w:lineRule="auto"/>
        <w:rPr/>
      </w:pPr>
      <w:r w:rsidDel="00000000" w:rsidR="00000000" w:rsidRPr="00000000">
        <w:rPr>
          <w:rtl w:val="0"/>
        </w:rPr>
      </w:r>
    </w:p>
    <w:p w:rsidR="00000000" w:rsidDel="00000000" w:rsidP="00000000" w:rsidRDefault="00000000" w:rsidRPr="00000000" w14:paraId="0000002B">
      <w:pPr>
        <w:spacing w:line="240" w:lineRule="auto"/>
        <w:rPr>
          <w:b w:val="1"/>
        </w:rPr>
      </w:pPr>
      <w:r w:rsidDel="00000000" w:rsidR="00000000" w:rsidRPr="00000000">
        <w:rPr>
          <w:rtl w:val="0"/>
        </w:rPr>
      </w:r>
    </w:p>
    <w:p w:rsidR="00000000" w:rsidDel="00000000" w:rsidP="00000000" w:rsidRDefault="00000000" w:rsidRPr="00000000" w14:paraId="0000002C">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D">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E">
            <w:pPr>
              <w:keepNext w:val="1"/>
              <w:keepLines w:val="1"/>
              <w:pBdr>
                <w:top w:space="0" w:sz="0" w:val="nil"/>
                <w:left w:space="0" w:sz="0" w:val="nil"/>
                <w:bottom w:space="0" w:sz="0" w:val="nil"/>
                <w:right w:space="0" w:sz="0" w:val="nil"/>
                <w:between w:space="0" w:sz="0" w:val="nil"/>
              </w:pBdr>
              <w:spacing w:after="120" w:before="400" w:lineRule="auto"/>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F">
            <w:pPr>
              <w:spacing w:after="240" w:before="240" w:lineRule="auto"/>
              <w:rPr/>
            </w:pPr>
            <w:r w:rsidDel="00000000" w:rsidR="00000000" w:rsidRPr="00000000">
              <w:rPr>
                <w:color w:val="ff0000"/>
                <w:rtl w:val="0"/>
              </w:rPr>
              <w:t xml:space="preserve">Bienvenido querido aprendiz. Las empresas necesitan de diferentes agentes naturales o jurídicos para la obtención de sus materias primas, ellos son los llamados proveedores. Decidir qué proveedor utilizar para cada servicio o producto puede requerir mucha investigación y consideración.  En este componente de formación, analizaremos que es un proveedor y que implica la selección de los mismos en el proceso de contratación de servicios para eventos masivos. Además, se abordarán los conceptos para identificar los requerimientos necesarios en el proceso de  selección y contratación de proveedores, tales como empresa, facturación electrónica, estados financieros, evaluación de proveedores, identificación de indicadores de gestión y manejo de bases de datos e implementación de canales de comunicación. Para iniciar este proceso lo invitamos a ver el siguiente video y le deseamos éxitos en el desarrollo de este componente formativo.</w:t>
            </w:r>
            <w:r w:rsidDel="00000000" w:rsidR="00000000" w:rsidRPr="00000000">
              <w:rPr>
                <w:rtl w:val="0"/>
              </w:rPr>
            </w:r>
          </w:p>
        </w:tc>
      </w:tr>
    </w:tbl>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b w:val="1"/>
          <w:rtl w:val="0"/>
        </w:rPr>
        <w:t xml:space="preserve">GUION DE VIDEO INTRODUCTORIO </w:t>
      </w:r>
    </w:p>
    <w:p w:rsidR="00000000" w:rsidDel="00000000" w:rsidP="00000000" w:rsidRDefault="00000000" w:rsidRPr="00000000" w14:paraId="00000032">
      <w:pPr>
        <w:spacing w:line="240" w:lineRule="auto"/>
        <w:rPr/>
      </w:pPr>
      <w:r w:rsidDel="00000000" w:rsidR="00000000" w:rsidRPr="00000000">
        <w:rPr>
          <w:rtl w:val="0"/>
        </w:rPr>
      </w:r>
    </w:p>
    <w:tbl>
      <w:tblPr>
        <w:tblStyle w:val="Table6"/>
        <w:tblW w:w="1341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3525"/>
        <w:gridCol w:w="1665"/>
        <w:gridCol w:w="3825"/>
        <w:gridCol w:w="3244"/>
        <w:tblGridChange w:id="0">
          <w:tblGrid>
            <w:gridCol w:w="1155"/>
            <w:gridCol w:w="3525"/>
            <w:gridCol w:w="1665"/>
            <w:gridCol w:w="3825"/>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3">
            <w:pPr>
              <w:widowControl w:val="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4">
            <w:pPr>
              <w:pStyle w:val="Title"/>
              <w:widowControl w:val="0"/>
              <w:rPr>
                <w:sz w:val="22"/>
                <w:szCs w:val="22"/>
              </w:rPr>
            </w:pPr>
            <w:bookmarkStart w:colFirst="0" w:colLast="0" w:name="_heading=h.4d34og8" w:id="1"/>
            <w:bookmarkEnd w:id="1"/>
            <w:r w:rsidDel="00000000" w:rsidR="00000000" w:rsidRPr="00000000">
              <w:rPr>
                <w:sz w:val="22"/>
                <w:szCs w:val="22"/>
                <w:rtl w:val="0"/>
              </w:rPr>
              <w:t xml:space="preserve">Video animación 2D </w:t>
            </w:r>
            <w:r w:rsidDel="00000000" w:rsidR="00000000" w:rsidRPr="00000000">
              <w:rPr>
                <w:color w:val="ff0000"/>
                <w:sz w:val="22"/>
                <w:szCs w:val="22"/>
                <w:rtl w:val="0"/>
              </w:rPr>
              <w:t xml:space="preserve">(El video no corresponde al que aparece en el HTML)</w:t>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E">
            <w:pPr>
              <w:widowControl w:val="0"/>
              <w:rPr/>
            </w:pPr>
            <w:r w:rsidDel="00000000" w:rsidR="00000000" w:rsidRPr="00000000">
              <w:rPr>
                <w:rtl w:val="0"/>
              </w:rPr>
              <w:t xml:space="preserve">Contratación de proveedores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r>
          </w:p>
          <w:p w:rsidR="00000000" w:rsidDel="00000000" w:rsidP="00000000" w:rsidRDefault="00000000" w:rsidRPr="00000000" w14:paraId="00000049">
            <w:pPr>
              <w:widowControl w:val="0"/>
              <w:rPr>
                <w:highlight w:val="white"/>
              </w:rPr>
            </w:pPr>
            <w:r w:rsidDel="00000000" w:rsidR="00000000" w:rsidRPr="00000000">
              <w:rPr>
                <w:highlight w:val="white"/>
                <w:rtl w:val="0"/>
              </w:rPr>
              <w:t xml:space="preserve">Crear  imagen similar a referencia, con  empresas con sus camiones:</w:t>
            </w:r>
          </w:p>
          <w:p w:rsidR="00000000" w:rsidDel="00000000" w:rsidP="00000000" w:rsidRDefault="00000000" w:rsidRPr="00000000" w14:paraId="0000004A">
            <w:pPr>
              <w:widowControl w:val="0"/>
              <w:rPr>
                <w:highlight w:val="white"/>
              </w:rPr>
            </w:pPr>
            <w:r w:rsidDel="00000000" w:rsidR="00000000" w:rsidRPr="00000000">
              <w:rPr>
                <w:highlight w:val="white"/>
                <w:rtl w:val="0"/>
              </w:rPr>
              <w:t xml:space="preserve">1)Fábrica de Alimentos,</w:t>
            </w:r>
          </w:p>
          <w:p w:rsidR="00000000" w:rsidDel="00000000" w:rsidP="00000000" w:rsidRDefault="00000000" w:rsidRPr="00000000" w14:paraId="0000004B">
            <w:pPr>
              <w:widowControl w:val="0"/>
              <w:rPr>
                <w:highlight w:val="white"/>
              </w:rPr>
            </w:pPr>
            <w:r w:rsidDel="00000000" w:rsidR="00000000" w:rsidRPr="00000000">
              <w:rPr>
                <w:highlight w:val="white"/>
                <w:rtl w:val="0"/>
              </w:rPr>
              <w:t xml:space="preserve">2)Floristería</w:t>
            </w:r>
          </w:p>
          <w:p w:rsidR="00000000" w:rsidDel="00000000" w:rsidP="00000000" w:rsidRDefault="00000000" w:rsidRPr="00000000" w14:paraId="0000004C">
            <w:pPr>
              <w:widowControl w:val="0"/>
              <w:rPr>
                <w:highlight w:val="white"/>
              </w:rPr>
            </w:pPr>
            <w:r w:rsidDel="00000000" w:rsidR="00000000" w:rsidRPr="00000000">
              <w:rPr>
                <w:highlight w:val="white"/>
                <w:rtl w:val="0"/>
              </w:rPr>
              <w:t xml:space="preserve">3)Alquiler de tarimas, mobiliario</w:t>
            </w:r>
          </w:p>
          <w:p w:rsidR="00000000" w:rsidDel="00000000" w:rsidP="00000000" w:rsidRDefault="00000000" w:rsidRPr="00000000" w14:paraId="0000004D">
            <w:pPr>
              <w:widowControl w:val="0"/>
              <w:rPr>
                <w:highlight w:val="white"/>
              </w:rPr>
            </w:pPr>
            <w:r w:rsidDel="00000000" w:rsidR="00000000" w:rsidRPr="00000000">
              <w:rPr>
                <w:highlight w:val="white"/>
                <w:rtl w:val="0"/>
              </w:rPr>
              <w:t xml:space="preserve">4)Casa de eventos </w:t>
            </w:r>
          </w:p>
          <w:p w:rsidR="00000000" w:rsidDel="00000000" w:rsidP="00000000" w:rsidRDefault="00000000" w:rsidRPr="00000000" w14:paraId="0000004E">
            <w:pPr>
              <w:widowControl w:val="0"/>
              <w:rPr>
                <w:highlight w:val="white"/>
              </w:rPr>
            </w:pPr>
            <w:r w:rsidDel="00000000" w:rsidR="00000000" w:rsidRPr="00000000">
              <w:rPr>
                <w:highlight w:val="white"/>
                <w:rtl w:val="0"/>
              </w:rPr>
              <w:t xml:space="preserve">5)tipografía. </w:t>
            </w:r>
          </w:p>
          <w:p w:rsidR="00000000" w:rsidDel="00000000" w:rsidP="00000000" w:rsidRDefault="00000000" w:rsidRPr="00000000" w14:paraId="0000004F">
            <w:pPr>
              <w:widowControl w:val="0"/>
              <w:rPr/>
            </w:pPr>
            <w:r w:rsidDel="00000000" w:rsidR="00000000" w:rsidRPr="00000000">
              <w:rPr>
                <w:highlight w:val="white"/>
                <w:rtl w:val="0"/>
              </w:rPr>
              <w:t xml:space="preserve">mostrar personajes cargando productos en el camión de cada empresa, y dirigiéndose a la casa de eventos.</w:t>
            </w:r>
            <w:r w:rsidDel="00000000" w:rsidR="00000000" w:rsidRPr="00000000">
              <w:rPr>
                <w:rtl w:val="0"/>
              </w:rPr>
            </w:r>
          </w:p>
          <w:p w:rsidR="00000000" w:rsidDel="00000000" w:rsidP="00000000" w:rsidRDefault="00000000" w:rsidRPr="00000000" w14:paraId="00000050">
            <w:pPr>
              <w:widowControl w:val="0"/>
              <w:rPr/>
            </w:pPr>
            <w:r w:rsidDel="00000000" w:rsidR="00000000" w:rsidRPr="00000000">
              <w:rPr>
                <w:rtl w:val="0"/>
              </w:rPr>
            </w:r>
          </w:p>
          <w:p w:rsidR="00000000" w:rsidDel="00000000" w:rsidP="00000000" w:rsidRDefault="00000000" w:rsidRPr="00000000" w14:paraId="00000051">
            <w:pPr>
              <w:widowControl w:val="0"/>
              <w:rPr/>
            </w:pPr>
            <w:r w:rsidDel="00000000" w:rsidR="00000000" w:rsidRPr="00000000">
              <w:rPr/>
              <w:drawing>
                <wp:inline distB="114300" distT="114300" distL="114300" distR="114300">
                  <wp:extent cx="2114550" cy="1193800"/>
                  <wp:effectExtent b="0" l="0" r="0" t="0"/>
                  <wp:docPr id="462"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211455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música instrumental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240" w:before="240" w:lineRule="auto"/>
              <w:rPr/>
            </w:pPr>
            <w:r w:rsidDel="00000000" w:rsidR="00000000" w:rsidRPr="00000000">
              <w:rPr>
                <w:rtl w:val="0"/>
              </w:rPr>
              <w:t xml:space="preserve">Los proveedores desempeñan un papel importante en las empresas productoras de bienes y servicios, quienes requieren para su óptimo funcionamiento materias primas, productos o servicios de apoyo para poder funcionar y garantizar su éxito. Saber qué es un proveedor y cómo trabajan puede ayudar a entender mejor el proceso de contratación.  Una vez se identifican las necesidades de bienes y servicios, se solicitan las ofertas para examinar todas las opciones disponibles y llevar a cabo la contratación.</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t xml:space="preserve">el Organizador de eventos y el dueño de la fábrica de alimentos, negociando en la oficina.</w:t>
            </w:r>
          </w:p>
          <w:p w:rsidR="00000000" w:rsidDel="00000000" w:rsidP="00000000" w:rsidRDefault="00000000" w:rsidRPr="00000000" w14:paraId="00000057">
            <w:pPr>
              <w:widowControl w:val="0"/>
              <w:rPr/>
            </w:pPr>
            <w:r w:rsidDel="00000000" w:rsidR="00000000" w:rsidRPr="00000000">
              <w:rPr>
                <w:rtl w:val="0"/>
              </w:rPr>
            </w:r>
          </w:p>
          <w:p w:rsidR="00000000" w:rsidDel="00000000" w:rsidP="00000000" w:rsidRDefault="00000000" w:rsidRPr="00000000" w14:paraId="00000058">
            <w:pPr>
              <w:widowControl w:val="0"/>
              <w:rPr/>
            </w:pPr>
            <w:r w:rsidDel="00000000" w:rsidR="00000000" w:rsidRPr="00000000">
              <w:rPr>
                <w:rtl w:val="0"/>
              </w:rPr>
            </w:r>
          </w:p>
          <w:p w:rsidR="00000000" w:rsidDel="00000000" w:rsidP="00000000" w:rsidRDefault="00000000" w:rsidRPr="00000000" w14:paraId="00000059">
            <w:pPr>
              <w:widowControl w:val="0"/>
              <w:rPr/>
            </w:pPr>
            <w:r w:rsidDel="00000000" w:rsidR="00000000" w:rsidRPr="00000000">
              <w:rPr/>
              <w:drawing>
                <wp:inline distB="114300" distT="114300" distL="114300" distR="114300">
                  <wp:extent cx="1885789" cy="1588480"/>
                  <wp:effectExtent b="0" l="0" r="0" t="0"/>
                  <wp:docPr id="464"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1885789" cy="1588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240" w:before="240" w:lineRule="auto"/>
              <w:rPr/>
            </w:pPr>
            <w:r w:rsidDel="00000000" w:rsidR="00000000" w:rsidRPr="00000000">
              <w:rPr>
                <w:rtl w:val="0"/>
              </w:rPr>
              <w:t xml:space="preserve">Al hacerlo, se examinarán cuidadosamente diferentes factores de la estructura de la empresa, de los proveedores, su situación financiera, tipo de empresa, opiniones de evaluación de los clientes, reputación de la empresa, propuesta de pago, régimen fiscal y tributario, riesgos entre otros. Muchas empresas prefieren tener varias propuestas u opciones disponibles y ver diferentes ideas de cómo los proveedores planean mejorar la eficiencia de la empresa, a través de un proyecto bien diseñado.</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highlight w:val="white"/>
                <w:rtl w:val="0"/>
              </w:rPr>
              <w:t xml:space="preserve">Los dos personajes anteriores, en la fábrica de alimentos, dando un recorrido.  El organizador de eventos tiene una tablet con  lista de chequeo. </w:t>
            </w: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drawing>
                <wp:inline distB="114300" distT="114300" distL="114300" distR="114300">
                  <wp:extent cx="2114550" cy="977900"/>
                  <wp:effectExtent b="0" l="0" r="0" t="0"/>
                  <wp:docPr id="46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2114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after="240" w:before="240" w:lineRule="auto"/>
              <w:rPr/>
            </w:pPr>
            <w:r w:rsidDel="00000000" w:rsidR="00000000" w:rsidRPr="00000000">
              <w:rPr>
                <w:rtl w:val="0"/>
              </w:rPr>
              <w:t xml:space="preserve">Dado que hay proveedores que pertenecen a diferentes categorías de la cadena de suministro, es importante que las empresas sepan quiénes son sus proveedores y mantengan buenas relaciones de trabajo con ellos. Unas relaciones sólidas con los proveedores pueden contribuir al éxito de una empresa al hacer que el proceso de la cadena de suministro sea más eficaz y rentable para el comprador.</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rPr/>
            </w:pPr>
            <w:r w:rsidDel="00000000" w:rsidR="00000000" w:rsidRPr="00000000">
              <w:rPr>
                <w:rtl w:val="0"/>
              </w:rPr>
              <w:t xml:space="preserve">imagen referencia</w:t>
            </w:r>
            <w:r w:rsidDel="00000000" w:rsidR="00000000" w:rsidRPr="00000000">
              <w:rPr/>
              <w:drawing>
                <wp:inline distB="114300" distT="114300" distL="114300" distR="114300">
                  <wp:extent cx="2114550" cy="1485900"/>
                  <wp:effectExtent b="0" l="0" r="0" t="0"/>
                  <wp:docPr id="46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pPr>
            <w:r w:rsidDel="00000000" w:rsidR="00000000" w:rsidRPr="00000000">
              <w:rPr>
                <w:rtl w:val="0"/>
              </w:rPr>
              <w:t xml:space="preserve">Otro de los temas de aprendizaje, es la gestión de los KPI o indicadores de gestión, una rama del análisis empresarial y de la ciencia de los datos básicos, que equipa a los profesionales del aprendizaje para supervisar, medir y hacer un seguimiento de los indicadores clave de rendimiento (KPI). </w:t>
            </w:r>
          </w:p>
          <w:p w:rsidR="00000000" w:rsidDel="00000000" w:rsidP="00000000" w:rsidRDefault="00000000" w:rsidRPr="00000000" w14:paraId="0000006A">
            <w:pPr>
              <w:widowControl w:val="0"/>
              <w:rPr/>
            </w:pPr>
            <w:r w:rsidDel="00000000" w:rsidR="00000000" w:rsidRPr="00000000">
              <w:rPr>
                <w:rtl w:val="0"/>
              </w:rPr>
              <w:t xml:space="preserve">Los KPI de aprendizaje pueden variar mucho de una empresa a otra, incluso de un equipo a otro. Unas buenas habilidades en la gestión de datos de aprendizaje y en el análisis de los KPI ayudarán a determinar los índices más relevantes para medir el progreso del aprendizaje. Los conocimientos de los KPI son una herramienta útil en su carrera de aprendizaje y desarrollo, ya que puede utilizar los cuadros de mando de los KPI para dirigir las estrategias de aprendizaje en la dirección correcta y obtener la aprobación de las directivas de la empresa.</w:t>
            </w:r>
          </w:p>
          <w:p w:rsidR="00000000" w:rsidDel="00000000" w:rsidP="00000000" w:rsidRDefault="00000000" w:rsidRPr="00000000" w14:paraId="0000006B">
            <w:pPr>
              <w:widowControl w:val="0"/>
              <w:rPr>
                <w:color w:val="3c78d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t xml:space="preserve">Lo</w:t>
            </w:r>
            <w:r w:rsidDel="00000000" w:rsidR="00000000" w:rsidRPr="00000000">
              <w:rPr>
                <w:highlight w:val="white"/>
                <w:rtl w:val="0"/>
              </w:rPr>
              <w:t xml:space="preserve">s personajes anteriores: salen de la fábrica, se dan la mano cerrando un trato. mostrar un documento que dice “contrato prestación de servicios”</w:t>
            </w:r>
            <w:r w:rsidDel="00000000" w:rsidR="00000000" w:rsidRPr="00000000">
              <w:rPr>
                <w:rtl w:val="0"/>
              </w:rPr>
            </w:r>
          </w:p>
          <w:p w:rsidR="00000000" w:rsidDel="00000000" w:rsidP="00000000" w:rsidRDefault="00000000" w:rsidRPr="00000000" w14:paraId="0000006F">
            <w:pPr>
              <w:widowControl w:val="0"/>
              <w:rPr/>
            </w:pPr>
            <w:r w:rsidDel="00000000" w:rsidR="00000000" w:rsidRPr="00000000">
              <w:rPr/>
              <w:drawing>
                <wp:inline distB="114300" distT="114300" distL="114300" distR="114300">
                  <wp:extent cx="2114550" cy="1257300"/>
                  <wp:effectExtent b="0" l="0" r="0" t="0"/>
                  <wp:docPr id="46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2114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240" w:before="240" w:lineRule="auto"/>
              <w:rPr/>
            </w:pPr>
            <w:r w:rsidDel="00000000" w:rsidR="00000000" w:rsidRPr="00000000">
              <w:rPr>
                <w:rtl w:val="0"/>
              </w:rPr>
              <w:t xml:space="preserve">Fortalecer sus habilidades en este tema es esencial para el desarrollo profesional, sobre todo cuando se trata de organizar eventos a gran escala. En las temáticas que se abordan en la presente unidad, encontrará las bases para gestionar los obstáculos habituales de los grandes eventos, así como las estrategias para garantizar que los grandes grupos de asistentes lleguen a su destino de forma segura y puntual.</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pPr>
            <w:r w:rsidDel="00000000" w:rsidR="00000000" w:rsidRPr="00000000">
              <w:rPr>
                <w:rtl w:val="0"/>
              </w:rPr>
            </w:r>
          </w:p>
          <w:p w:rsidR="00000000" w:rsidDel="00000000" w:rsidP="00000000" w:rsidRDefault="00000000" w:rsidRPr="00000000" w14:paraId="00000075">
            <w:pPr>
              <w:widowControl w:val="0"/>
              <w:rPr/>
            </w:pPr>
            <w:r w:rsidDel="00000000" w:rsidR="00000000" w:rsidRPr="00000000">
              <w:rPr>
                <w:highlight w:val="white"/>
                <w:rtl w:val="0"/>
              </w:rPr>
              <w:t xml:space="preserve">estudiante en su escritorio, mostrar: planeador de actividades, reloj,  libros y   diana de objetivos trazados. </w:t>
            </w:r>
            <w:r w:rsidDel="00000000" w:rsidR="00000000" w:rsidRPr="00000000">
              <w:rPr>
                <w:rtl w:val="0"/>
              </w:rPr>
            </w:r>
          </w:p>
          <w:p w:rsidR="00000000" w:rsidDel="00000000" w:rsidP="00000000" w:rsidRDefault="00000000" w:rsidRPr="00000000" w14:paraId="00000076">
            <w:pPr>
              <w:widowControl w:val="0"/>
              <w:rPr/>
            </w:pPr>
            <w:r w:rsidDel="00000000" w:rsidR="00000000" w:rsidRPr="00000000">
              <w:rPr/>
              <w:drawing>
                <wp:inline distB="114300" distT="114300" distL="114300" distR="114300">
                  <wp:extent cx="2114550" cy="2184400"/>
                  <wp:effectExtent b="0" l="0" r="0" t="0"/>
                  <wp:docPr id="470"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21145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after="240" w:before="240" w:lineRule="auto"/>
              <w:rPr/>
            </w:pPr>
            <w:r w:rsidDel="00000000" w:rsidR="00000000" w:rsidRPr="00000000">
              <w:rPr>
                <w:rtl w:val="0"/>
              </w:rPr>
              <w:t xml:space="preserve">Una vez reconocido el contexto de aprendizaje, debe recordar que está participando de una experiencia de formación digital, siendo su interés el principal elemento que lo direccionará a conseguir los resultados de aprendizaje esperados. Sin embargo, le sugerimos: </w:t>
            </w:r>
          </w:p>
          <w:p w:rsidR="00000000" w:rsidDel="00000000" w:rsidP="00000000" w:rsidRDefault="00000000" w:rsidRPr="00000000" w14:paraId="00000079">
            <w:pPr>
              <w:widowControl w:val="0"/>
              <w:spacing w:after="240" w:before="240" w:lineRule="auto"/>
              <w:rPr/>
            </w:pPr>
            <w:r w:rsidDel="00000000" w:rsidR="00000000" w:rsidRPr="00000000">
              <w:rPr>
                <w:rtl w:val="0"/>
              </w:rPr>
              <w:t xml:space="preserve">Organizar un horario de estudio individual y colaborativo. </w:t>
            </w:r>
          </w:p>
          <w:p w:rsidR="00000000" w:rsidDel="00000000" w:rsidP="00000000" w:rsidRDefault="00000000" w:rsidRPr="00000000" w14:paraId="0000007A">
            <w:pPr>
              <w:widowControl w:val="0"/>
              <w:spacing w:after="240" w:before="240" w:lineRule="auto"/>
              <w:rPr/>
            </w:pPr>
            <w:r w:rsidDel="00000000" w:rsidR="00000000" w:rsidRPr="00000000">
              <w:rPr>
                <w:rtl w:val="0"/>
              </w:rPr>
              <w:t xml:space="preserve">Participar de los foros y actividades sugeridas por el instructor. </w:t>
            </w:r>
          </w:p>
          <w:p w:rsidR="00000000" w:rsidDel="00000000" w:rsidP="00000000" w:rsidRDefault="00000000" w:rsidRPr="00000000" w14:paraId="0000007B">
            <w:pPr>
              <w:widowControl w:val="0"/>
              <w:spacing w:after="240" w:before="240" w:lineRule="auto"/>
              <w:rPr/>
            </w:pPr>
            <w:r w:rsidDel="00000000" w:rsidR="00000000" w:rsidRPr="00000000">
              <w:rPr>
                <w:rtl w:val="0"/>
              </w:rPr>
              <w:t xml:space="preserve">Revisar las notificaciones del curso constantemente.</w:t>
            </w:r>
          </w:p>
          <w:p w:rsidR="00000000" w:rsidDel="00000000" w:rsidP="00000000" w:rsidRDefault="00000000" w:rsidRPr="00000000" w14:paraId="0000007C">
            <w:pPr>
              <w:widowControl w:val="0"/>
              <w:spacing w:after="240" w:before="240" w:lineRule="auto"/>
              <w:rPr/>
            </w:pPr>
            <w:r w:rsidDel="00000000" w:rsidR="00000000" w:rsidRPr="00000000">
              <w:rPr>
                <w:rtl w:val="0"/>
              </w:rPr>
              <w:t xml:space="preserve">Entregar las evidencias esperadas durante este componente de formación.    </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after="240" w:before="240" w:lineRule="auto"/>
              <w:rPr/>
            </w:pPr>
            <w:r w:rsidDel="00000000" w:rsidR="00000000" w:rsidRPr="00000000">
              <w:rPr>
                <w:rtl w:val="0"/>
              </w:rPr>
              <w:t xml:space="preserve">Organizar un horario de estudio individual y colaborativo. </w:t>
            </w:r>
          </w:p>
          <w:p w:rsidR="00000000" w:rsidDel="00000000" w:rsidP="00000000" w:rsidRDefault="00000000" w:rsidRPr="00000000" w14:paraId="0000007E">
            <w:pPr>
              <w:widowControl w:val="0"/>
              <w:spacing w:after="240" w:before="240" w:lineRule="auto"/>
              <w:rPr/>
            </w:pPr>
            <w:r w:rsidDel="00000000" w:rsidR="00000000" w:rsidRPr="00000000">
              <w:rPr>
                <w:rtl w:val="0"/>
              </w:rPr>
              <w:t xml:space="preserve">Participar de los foros y actividades sugeridas por el instructor. </w:t>
            </w:r>
          </w:p>
          <w:p w:rsidR="00000000" w:rsidDel="00000000" w:rsidP="00000000" w:rsidRDefault="00000000" w:rsidRPr="00000000" w14:paraId="0000007F">
            <w:pPr>
              <w:widowControl w:val="0"/>
              <w:spacing w:after="240" w:before="240" w:lineRule="auto"/>
              <w:rPr/>
            </w:pPr>
            <w:r w:rsidDel="00000000" w:rsidR="00000000" w:rsidRPr="00000000">
              <w:rPr>
                <w:rtl w:val="0"/>
              </w:rPr>
              <w:t xml:space="preserve">Revisar las notificaciones del curso constantemente.</w:t>
            </w:r>
          </w:p>
          <w:p w:rsidR="00000000" w:rsidDel="00000000" w:rsidP="00000000" w:rsidRDefault="00000000" w:rsidRPr="00000000" w14:paraId="00000080">
            <w:pPr>
              <w:widowControl w:val="0"/>
              <w:spacing w:after="240" w:before="240" w:lineRule="auto"/>
              <w:rPr/>
            </w:pPr>
            <w:r w:rsidDel="00000000" w:rsidR="00000000" w:rsidRPr="00000000">
              <w:rPr>
                <w:rtl w:val="0"/>
              </w:rPr>
              <w:t xml:space="preserve">Entregar las evidencias esperadas durante este componente de formación.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86">
      <w:pPr>
        <w:spacing w:after="120" w:before="24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87">
      <w:pPr>
        <w:spacing w:line="240" w:lineRule="auto"/>
        <w:rPr>
          <w:b w:val="1"/>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8">
            <w:pPr>
              <w:pStyle w:val="Heading1"/>
              <w:rPr>
                <w:sz w:val="22"/>
                <w:szCs w:val="22"/>
              </w:rPr>
            </w:pPr>
            <w:bookmarkStart w:colFirst="0" w:colLast="0" w:name="_heading=h.28obfoh6u5v6" w:id="2"/>
            <w:bookmarkEnd w:id="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9">
            <w:pPr>
              <w:spacing w:after="120" w:before="240" w:lineRule="auto"/>
              <w:rPr>
                <w:b w:val="1"/>
              </w:rPr>
            </w:pPr>
            <w:r w:rsidDel="00000000" w:rsidR="00000000" w:rsidRPr="00000000">
              <w:rPr>
                <w:b w:val="1"/>
                <w:rtl w:val="0"/>
              </w:rPr>
              <w:t xml:space="preserve">1. Registro de proveedores</w:t>
            </w:r>
          </w:p>
          <w:p w:rsidR="00000000" w:rsidDel="00000000" w:rsidP="00000000" w:rsidRDefault="00000000" w:rsidRPr="00000000" w14:paraId="0000008A">
            <w:pPr>
              <w:spacing w:after="120" w:before="240" w:lineRule="auto"/>
              <w:rPr/>
            </w:pPr>
            <w:r w:rsidDel="00000000" w:rsidR="00000000" w:rsidRPr="00000000">
              <w:rPr>
                <w:rtl w:val="0"/>
              </w:rPr>
              <w:t xml:space="preserve">Un vendedor, también conocido como proveedor, es una entidad externa que suele contratarse para realizar tareas que una empresa subcontrata. Estos pueden estar constituidos como una empresa con varios empleados o un individuo independiente que hace el trabajo en solitario. Las empresas también pueden optar por contratar a proveedores para delegar tareas importantes en las que su equipo necesita ayuda. El uso de sus servicios o productos puede ayudar a una empresa a ahorrar dinero, ya que los proveedores suelen completar un proyecto y no son empleados asalariados, también pueden ayudar a organizaciones que no pueden seguir el ritmo de la demanda de los clientes y prestar servicios vitales.  </w:t>
            </w:r>
          </w:p>
          <w:p w:rsidR="00000000" w:rsidDel="00000000" w:rsidP="00000000" w:rsidRDefault="00000000" w:rsidRPr="00000000" w14:paraId="0000008B">
            <w:pPr>
              <w:rPr/>
            </w:pPr>
            <w:r w:rsidDel="00000000" w:rsidR="00000000" w:rsidRPr="00000000">
              <w:rPr>
                <w:rtl w:val="0"/>
              </w:rPr>
            </w:r>
          </w:p>
        </w:tc>
      </w:tr>
    </w:tbl>
    <w:p w:rsidR="00000000" w:rsidDel="00000000" w:rsidP="00000000" w:rsidRDefault="00000000" w:rsidRPr="00000000" w14:paraId="0000008C">
      <w:pPr>
        <w:spacing w:line="240" w:lineRule="auto"/>
        <w:ind w:left="426" w:firstLine="0"/>
        <w:rPr>
          <w:b w:val="1"/>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8E">
            <w:pPr>
              <w:widowControl w:val="0"/>
              <w:rPr>
                <w:b w:val="1"/>
              </w:rPr>
            </w:pPr>
            <w:r w:rsidDel="00000000" w:rsidR="00000000" w:rsidRPr="00000000">
              <w:rPr>
                <w:rtl w:val="0"/>
              </w:rPr>
            </w:r>
          </w:p>
          <w:p w:rsidR="00000000" w:rsidDel="00000000" w:rsidP="00000000" w:rsidRDefault="00000000" w:rsidRPr="00000000" w14:paraId="0000008F">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1">
            <w:pPr>
              <w:pStyle w:val="Title"/>
              <w:widowControl w:val="0"/>
              <w:rPr>
                <w:sz w:val="22"/>
                <w:szCs w:val="22"/>
              </w:rPr>
            </w:pPr>
            <w:bookmarkStart w:colFirst="0" w:colLast="0" w:name="_heading=h.1ci93xb" w:id="3"/>
            <w:bookmarkEnd w:id="3"/>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1"/>
              </w:rPr>
            </w:pPr>
            <w:r w:rsidDel="00000000" w:rsidR="00000000" w:rsidRPr="00000000">
              <w:rPr>
                <w:rtl w:val="0"/>
              </w:rPr>
            </w:r>
          </w:p>
          <w:p w:rsidR="00000000" w:rsidDel="00000000" w:rsidP="00000000" w:rsidRDefault="00000000" w:rsidRPr="00000000" w14:paraId="00000093">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rtl w:val="0"/>
              </w:rPr>
              <w:t xml:space="preserve">Veamos algunos ejemplos de los diferentes tipos de proveedores que utilizan las empresas: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r>
          </w:p>
          <w:p w:rsidR="00000000" w:rsidDel="00000000" w:rsidP="00000000" w:rsidRDefault="00000000" w:rsidRPr="00000000" w14:paraId="00000097">
            <w:pPr>
              <w:widowControl w:val="0"/>
              <w:rPr/>
            </w:pPr>
            <w:r w:rsidDel="00000000" w:rsidR="00000000" w:rsidRPr="00000000">
              <w:rPr/>
              <mc:AlternateContent>
                <mc:Choice Requires="wpg">
                  <w:drawing>
                    <wp:inline distB="0" distT="0" distL="0" distR="0">
                      <wp:extent cx="4199138" cy="2636052"/>
                      <wp:effectExtent b="0" l="0" r="0" t="0"/>
                      <wp:docPr id="430" name=""/>
                      <a:graphic>
                        <a:graphicData uri="http://schemas.microsoft.com/office/word/2010/wordprocessingGroup">
                          <wpg:wgp>
                            <wpg:cNvGrpSpPr/>
                            <wpg:grpSpPr>
                              <a:xfrm>
                                <a:off x="3246425" y="2450325"/>
                                <a:ext cx="4199138" cy="2636052"/>
                                <a:chOff x="3246425" y="2450325"/>
                                <a:chExt cx="4199150" cy="2647725"/>
                              </a:xfrm>
                            </wpg:grpSpPr>
                            <wpg:grpSp>
                              <wpg:cNvGrpSpPr/>
                              <wpg:grpSpPr>
                                <a:xfrm>
                                  <a:off x="3246431" y="2461974"/>
                                  <a:ext cx="4199138" cy="2636052"/>
                                  <a:chOff x="0" y="0"/>
                                  <a:chExt cx="4199125" cy="2636050"/>
                                </a:xfrm>
                              </wpg:grpSpPr>
                              <wps:wsp>
                                <wps:cNvSpPr/>
                                <wps:cNvPr id="3" name="Shape 3"/>
                                <wps:spPr>
                                  <a:xfrm>
                                    <a:off x="0" y="0"/>
                                    <a:ext cx="4199125" cy="263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199125" cy="2636050"/>
                                    <a:chOff x="0" y="0"/>
                                    <a:chExt cx="4199125" cy="2636050"/>
                                  </a:xfrm>
                                </wpg:grpSpPr>
                                <wps:wsp>
                                  <wps:cNvSpPr/>
                                  <wps:cNvPr id="5" name="Shape 5"/>
                                  <wps:spPr>
                                    <a:xfrm>
                                      <a:off x="0" y="0"/>
                                      <a:ext cx="4199125" cy="263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666942" y="1051"/>
                                      <a:ext cx="865252" cy="562413"/>
                                    </a:xfrm>
                                    <a:prstGeom prst="roundRect">
                                      <a:avLst>
                                        <a:gd fmla="val 16667"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694397" y="28506"/>
                                      <a:ext cx="810342" cy="5075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Fabricantes</w:t>
                                        </w:r>
                                      </w:p>
                                    </w:txbxContent>
                                  </wps:txbx>
                                  <wps:bodyPr anchorCtr="0" anchor="ctr" bIns="38100" lIns="38100" spcFirstLastPara="1" rIns="38100" wrap="square" tIns="38100">
                                    <a:noAutofit/>
                                  </wps:bodyPr>
                                </wps:wsp>
                                <wps:wsp>
                                  <wps:cNvSpPr/>
                                  <wps:cNvPr id="8" name="Shape 8"/>
                                  <wps:spPr>
                                    <a:xfrm>
                                      <a:off x="975112" y="282258"/>
                                      <a:ext cx="2248912" cy="2248912"/>
                                    </a:xfrm>
                                    <a:custGeom>
                                      <a:rect b="b" l="l" r="r" t="t"/>
                                      <a:pathLst>
                                        <a:path extrusionOk="0" h="120000" w="120000">
                                          <a:moveTo>
                                            <a:pt x="83402" y="4752"/>
                                          </a:moveTo>
                                          <a:lnTo>
                                            <a:pt x="83402" y="4752"/>
                                          </a:lnTo>
                                          <a:cubicBezTo>
                                            <a:pt x="93991" y="9237"/>
                                            <a:pt x="103068" y="16671"/>
                                            <a:pt x="109552" y="26169"/>
                                          </a:cubicBezTo>
                                        </a:path>
                                      </a:pathLst>
                                    </a:custGeom>
                                    <a:no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736364" y="778031"/>
                                      <a:ext cx="865252" cy="562413"/>
                                    </a:xfrm>
                                    <a:prstGeom prst="roundRect">
                                      <a:avLst>
                                        <a:gd fmla="val 16667" name="adj"/>
                                      </a:avLst>
                                    </a:prstGeom>
                                    <a:solidFill>
                                      <a:srgbClr val="47D29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763819" y="805486"/>
                                      <a:ext cx="810342" cy="5075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Mayoristas</w:t>
                                        </w:r>
                                      </w:p>
                                    </w:txbxContent>
                                  </wps:txbx>
                                  <wps:bodyPr anchorCtr="0" anchor="ctr" bIns="38100" lIns="38100" spcFirstLastPara="1" rIns="38100" wrap="square" tIns="38100">
                                    <a:noAutofit/>
                                  </wps:bodyPr>
                                </wps:wsp>
                                <wps:wsp>
                                  <wps:cNvSpPr/>
                                  <wps:cNvPr id="11" name="Shape 11"/>
                                  <wps:spPr>
                                    <a:xfrm>
                                      <a:off x="975112" y="282258"/>
                                      <a:ext cx="2248912" cy="2248912"/>
                                    </a:xfrm>
                                    <a:custGeom>
                                      <a:rect b="b" l="l" r="r" t="t"/>
                                      <a:pathLst>
                                        <a:path extrusionOk="0" h="120000" w="120000">
                                          <a:moveTo>
                                            <a:pt x="119917" y="56848"/>
                                          </a:moveTo>
                                          <a:lnTo>
                                            <a:pt x="119917" y="56848"/>
                                          </a:lnTo>
                                          <a:cubicBezTo>
                                            <a:pt x="120594" y="69725"/>
                                            <a:pt x="117105" y="82478"/>
                                            <a:pt x="109966" y="93217"/>
                                          </a:cubicBezTo>
                                        </a:path>
                                      </a:pathLst>
                                    </a:custGeom>
                                    <a:noFill/>
                                    <a:ln cap="flat" cmpd="sng" w="9525">
                                      <a:solidFill>
                                        <a:srgbClr val="47D29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327881" y="2035211"/>
                                      <a:ext cx="865252" cy="562413"/>
                                    </a:xfrm>
                                    <a:prstGeom prst="roundRect">
                                      <a:avLst>
                                        <a:gd fmla="val 16667" name="adj"/>
                                      </a:avLst>
                                    </a:prstGeom>
                                    <a:solidFill>
                                      <a:srgbClr val="5FDF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355336" y="2062666"/>
                                      <a:ext cx="810342" cy="5075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Minoristas</w:t>
                                        </w:r>
                                      </w:p>
                                    </w:txbxContent>
                                  </wps:txbx>
                                  <wps:bodyPr anchorCtr="0" anchor="ctr" bIns="38100" lIns="38100" spcFirstLastPara="1" rIns="38100" wrap="square" tIns="38100">
                                    <a:noAutofit/>
                                  </wps:bodyPr>
                                </wps:wsp>
                                <wps:wsp>
                                  <wps:cNvSpPr/>
                                  <wps:cNvPr id="14" name="Shape 14"/>
                                  <wps:spPr>
                                    <a:xfrm>
                                      <a:off x="975112" y="282258"/>
                                      <a:ext cx="2248912" cy="2248912"/>
                                    </a:xfrm>
                                    <a:custGeom>
                                      <a:rect b="b" l="l" r="r" t="t"/>
                                      <a:pathLst>
                                        <a:path extrusionOk="0" h="120000" w="120000">
                                          <a:moveTo>
                                            <a:pt x="71944" y="118799"/>
                                          </a:moveTo>
                                          <a:cubicBezTo>
                                            <a:pt x="64062" y="120400"/>
                                            <a:pt x="55938" y="120400"/>
                                            <a:pt x="48056" y="118799"/>
                                          </a:cubicBezTo>
                                        </a:path>
                                      </a:pathLst>
                                    </a:custGeom>
                                    <a:noFill/>
                                    <a:ln cap="flat" cmpd="sng" w="9525">
                                      <a:solidFill>
                                        <a:srgbClr val="5FDF4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006004" y="2035211"/>
                                      <a:ext cx="865252" cy="562413"/>
                                    </a:xfrm>
                                    <a:prstGeom prst="roundRect">
                                      <a:avLst>
                                        <a:gd fmla="val 16667" name="adj"/>
                                      </a:avLst>
                                    </a:prstGeom>
                                    <a:solidFill>
                                      <a:srgbClr val="D3EB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033459" y="2062666"/>
                                      <a:ext cx="810342" cy="5075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Proveedores de servicios</w:t>
                                        </w:r>
                                      </w:p>
                                    </w:txbxContent>
                                  </wps:txbx>
                                  <wps:bodyPr anchorCtr="0" anchor="ctr" bIns="34275" lIns="34275" spcFirstLastPara="1" rIns="34275" wrap="square" tIns="34275">
                                    <a:noAutofit/>
                                  </wps:bodyPr>
                                </wps:wsp>
                                <wps:wsp>
                                  <wps:cNvSpPr/>
                                  <wps:cNvPr id="17" name="Shape 17"/>
                                  <wps:spPr>
                                    <a:xfrm>
                                      <a:off x="975112" y="282258"/>
                                      <a:ext cx="2248912" cy="2248912"/>
                                    </a:xfrm>
                                    <a:custGeom>
                                      <a:rect b="b" l="l" r="r" t="t"/>
                                      <a:pathLst>
                                        <a:path extrusionOk="0" h="120000" w="120000">
                                          <a:moveTo>
                                            <a:pt x="10033" y="93217"/>
                                          </a:moveTo>
                                          <a:lnTo>
                                            <a:pt x="10033" y="93217"/>
                                          </a:lnTo>
                                          <a:cubicBezTo>
                                            <a:pt x="2894" y="82478"/>
                                            <a:pt x="-595" y="69725"/>
                                            <a:pt x="82" y="56848"/>
                                          </a:cubicBezTo>
                                        </a:path>
                                      </a:pathLst>
                                    </a:custGeom>
                                    <a:noFill/>
                                    <a:ln cap="flat" cmpd="sng" w="9525">
                                      <a:solidFill>
                                        <a:srgbClr val="D3EB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597521" y="778031"/>
                                      <a:ext cx="865252" cy="562413"/>
                                    </a:xfrm>
                                    <a:prstGeom prst="roundRect">
                                      <a:avLst>
                                        <a:gd fmla="val 16667" name="adj"/>
                                      </a:avLst>
                                    </a:prstGeom>
                                    <a:solidFill>
                                      <a:srgbClr val="F694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624976" y="805486"/>
                                      <a:ext cx="810342" cy="50750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Independiente</w:t>
                                        </w:r>
                                      </w:p>
                                    </w:txbxContent>
                                  </wps:txbx>
                                  <wps:bodyPr anchorCtr="0" anchor="ctr" bIns="34275" lIns="34275" spcFirstLastPara="1" rIns="34275" wrap="square" tIns="34275">
                                    <a:noAutofit/>
                                  </wps:bodyPr>
                                </wps:wsp>
                                <wps:wsp>
                                  <wps:cNvSpPr/>
                                  <wps:cNvPr id="20" name="Shape 20"/>
                                  <wps:spPr>
                                    <a:xfrm>
                                      <a:off x="975112" y="282258"/>
                                      <a:ext cx="2248912" cy="2248912"/>
                                    </a:xfrm>
                                    <a:custGeom>
                                      <a:rect b="b" l="l" r="r" t="t"/>
                                      <a:pathLst>
                                        <a:path extrusionOk="0" h="120000" w="120000">
                                          <a:moveTo>
                                            <a:pt x="10447" y="26169"/>
                                          </a:moveTo>
                                          <a:lnTo>
                                            <a:pt x="10447" y="26169"/>
                                          </a:lnTo>
                                          <a:cubicBezTo>
                                            <a:pt x="16931" y="16672"/>
                                            <a:pt x="26008" y="9238"/>
                                            <a:pt x="36597" y="4752"/>
                                          </a:cubicBezTo>
                                        </a:path>
                                      </a:pathLst>
                                    </a:custGeom>
                                    <a:noFill/>
                                    <a:ln cap="flat" cmpd="sng" w="9525">
                                      <a:solidFill>
                                        <a:srgbClr val="F694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0" distT="0" distL="0" distR="0">
                      <wp:extent cx="4199138" cy="2636052"/>
                      <wp:effectExtent b="0" l="0" r="0" t="0"/>
                      <wp:docPr id="430" name="image58.png"/>
                      <a:graphic>
                        <a:graphicData uri="http://schemas.openxmlformats.org/drawingml/2006/picture">
                          <pic:pic>
                            <pic:nvPicPr>
                              <pic:cNvPr id="0" name="image58.png"/>
                              <pic:cNvPicPr preferRelativeResize="0"/>
                            </pic:nvPicPr>
                            <pic:blipFill>
                              <a:blip r:embed="rId16"/>
                              <a:srcRect/>
                              <a:stretch>
                                <a:fillRect/>
                              </a:stretch>
                            </pic:blipFill>
                            <pic:spPr>
                              <a:xfrm>
                                <a:off x="0" y="0"/>
                                <a:ext cx="4199138" cy="26360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8">
            <w:pPr>
              <w:widowControl w:val="0"/>
              <w:rPr>
                <w:b w:val="1"/>
              </w:rPr>
            </w:pPr>
            <w:r w:rsidDel="00000000" w:rsidR="00000000" w:rsidRPr="00000000">
              <w:rPr>
                <w:b w:val="1"/>
                <w:rtl w:val="0"/>
              </w:rPr>
              <w:t xml:space="preserve">Imagen: </w:t>
            </w:r>
            <w:r w:rsidDel="00000000" w:rsidR="00000000" w:rsidRPr="00000000">
              <w:rPr>
                <w:rtl w:val="0"/>
              </w:rPr>
              <w:t xml:space="preserve">     623800_i1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after="120" w:before="240" w:lineRule="auto"/>
              <w:rPr>
                <w:b w:val="1"/>
              </w:rPr>
            </w:pPr>
            <w:r w:rsidDel="00000000" w:rsidR="00000000" w:rsidRPr="00000000">
              <w:rPr>
                <w:b w:val="1"/>
                <w:rtl w:val="0"/>
              </w:rPr>
              <w:t xml:space="preserve">Fabricante</w:t>
            </w:r>
          </w:p>
        </w:tc>
        <w:tc>
          <w:tcPr>
            <w:gridSpan w:val="2"/>
            <w:shd w:fill="auto" w:val="clear"/>
            <w:tcMar>
              <w:top w:w="100.0" w:type="dxa"/>
              <w:left w:w="100.0" w:type="dxa"/>
              <w:bottom w:w="100.0" w:type="dxa"/>
              <w:right w:w="100.0" w:type="dxa"/>
            </w:tcMar>
          </w:tcPr>
          <w:p w:rsidR="00000000" w:rsidDel="00000000" w:rsidP="00000000" w:rsidRDefault="00000000" w:rsidRPr="00000000" w14:paraId="0000009C">
            <w:pPr>
              <w:widowControl w:val="0"/>
              <w:rPr/>
            </w:pPr>
            <w:r w:rsidDel="00000000" w:rsidR="00000000" w:rsidRPr="00000000">
              <w:rPr>
                <w:rtl w:val="0"/>
              </w:rPr>
              <w:t xml:space="preserve">Un fabricante de la industria farmacéutica utiliza materias primas para producir artículos como jarabe para la tos, antibióticos y analgésicos. El fabricante distribuye estos productos a los minoristas, como las farmacias y las droguerías. Los minoristas venden entonces los medicamentos a los consumidores, que son los usuarios finales.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after="120" w:before="240" w:lineRule="auto"/>
              <w:rPr>
                <w:b w:val="1"/>
              </w:rPr>
            </w:pPr>
            <w:r w:rsidDel="00000000" w:rsidR="00000000" w:rsidRPr="00000000">
              <w:rPr>
                <w:b w:val="1"/>
                <w:rtl w:val="0"/>
              </w:rPr>
              <w:t xml:space="preserve">Vendedor mayorista</w:t>
            </w:r>
          </w:p>
        </w:tc>
        <w:tc>
          <w:tcPr>
            <w:gridSpan w:val="2"/>
            <w:shd w:fill="auto" w:val="clear"/>
            <w:tcMar>
              <w:top w:w="100.0" w:type="dxa"/>
              <w:left w:w="100.0" w:type="dxa"/>
              <w:bottom w:w="100.0" w:type="dxa"/>
              <w:right w:w="100.0" w:type="dxa"/>
            </w:tcMar>
          </w:tcPr>
          <w:p w:rsidR="00000000" w:rsidDel="00000000" w:rsidP="00000000" w:rsidRDefault="00000000" w:rsidRPr="00000000" w14:paraId="0000009F">
            <w:pPr>
              <w:widowControl w:val="0"/>
              <w:rPr/>
            </w:pPr>
            <w:r w:rsidDel="00000000" w:rsidR="00000000" w:rsidRPr="00000000">
              <w:rPr>
                <w:color w:val="ff0000"/>
                <w:rtl w:val="0"/>
              </w:rPr>
              <w:t xml:space="preserve">Un mayorista, es la empresa que adquiere los productos de varios fabricantes y los vende a  minoristas en grandes cantidades a precios más bajos. Así por ejemplo, dicho mayorista especializado en el sector de la alimentación, vende a los minoristas productos de panadería, bollería y pastelería, para que este los revenda directamente a panaderias y pastelerias.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after="120" w:before="240" w:lineRule="auto"/>
              <w:rPr>
                <w:b w:val="1"/>
              </w:rPr>
            </w:pPr>
            <w:r w:rsidDel="00000000" w:rsidR="00000000" w:rsidRPr="00000000">
              <w:rPr>
                <w:b w:val="1"/>
                <w:rtl w:val="0"/>
              </w:rPr>
              <w:t xml:space="preserve">Vendedor minorista</w:t>
            </w:r>
          </w:p>
        </w:tc>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spacing w:after="120" w:before="240" w:lineRule="auto"/>
              <w:rPr/>
            </w:pPr>
            <w:r w:rsidDel="00000000" w:rsidR="00000000" w:rsidRPr="00000000">
              <w:rPr>
                <w:color w:val="ff0000"/>
                <w:rtl w:val="0"/>
              </w:rPr>
              <w:t xml:space="preserve">Una gran cadena de tiendas de descuento vende alimentos, ropa, decoración del hogar y otros bienes personales directamente a los consumidores. La cadena almacena su inventario comprando artículos a granel a fabricantes y mayoristas. Vende estos artículos a los clientes a través de sus tiendas presenciales y en línea</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after="120" w:before="240" w:lineRule="auto"/>
              <w:rPr>
                <w:b w:val="1"/>
              </w:rPr>
            </w:pPr>
            <w:r w:rsidDel="00000000" w:rsidR="00000000" w:rsidRPr="00000000">
              <w:rPr>
                <w:b w:val="1"/>
                <w:rtl w:val="0"/>
              </w:rPr>
              <w:t xml:space="preserve">Proveedor servicios de mantenimiento</w:t>
            </w:r>
          </w:p>
        </w:tc>
        <w:tc>
          <w:tcPr>
            <w:gridSpan w:val="2"/>
            <w:shd w:fill="auto" w:val="clear"/>
            <w:tcMar>
              <w:top w:w="100.0" w:type="dxa"/>
              <w:left w:w="100.0" w:type="dxa"/>
              <w:bottom w:w="100.0" w:type="dxa"/>
              <w:right w:w="100.0" w:type="dxa"/>
            </w:tcMar>
          </w:tcPr>
          <w:p w:rsidR="00000000" w:rsidDel="00000000" w:rsidP="00000000" w:rsidRDefault="00000000" w:rsidRPr="00000000" w14:paraId="000000A5">
            <w:pPr>
              <w:widowControl w:val="0"/>
              <w:spacing w:after="120" w:before="240" w:lineRule="auto"/>
              <w:rPr/>
            </w:pPr>
            <w:r w:rsidDel="00000000" w:rsidR="00000000" w:rsidRPr="00000000">
              <w:rPr>
                <w:rtl w:val="0"/>
              </w:rPr>
              <w:t xml:space="preserve">Un proveedor de limpieza ofrece sus servicios a empresas que quieren mantener en buen estado sus instalaciones. Una empresa de contabilidad contrata al proveedor de limpieza para mantener su oficina limpia para los clientes y los empleados. El proveedor se encarga de limpiar los baños, fregar los suelos y aspirar la oficina para que la empresa pueda seguir con sus tareas diarias.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120" w:before="240" w:lineRule="auto"/>
              <w:rPr>
                <w:b w:val="1"/>
              </w:rPr>
            </w:pPr>
            <w:r w:rsidDel="00000000" w:rsidR="00000000" w:rsidRPr="00000000">
              <w:rPr>
                <w:b w:val="1"/>
                <w:rtl w:val="0"/>
              </w:rPr>
              <w:t xml:space="preserve">Vendedor independiente</w:t>
            </w:r>
          </w:p>
        </w:tc>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spacing w:after="120" w:before="240" w:lineRule="auto"/>
              <w:rPr>
                <w:color w:val="ff0000"/>
              </w:rPr>
            </w:pPr>
            <w:r w:rsidDel="00000000" w:rsidR="00000000" w:rsidRPr="00000000">
              <w:rPr>
                <w:color w:val="ff0000"/>
                <w:rtl w:val="0"/>
              </w:rPr>
              <w:t xml:space="preserve">Un puesto de mercado de agricultores</w:t>
            </w:r>
            <w:r w:rsidDel="00000000" w:rsidR="00000000" w:rsidRPr="00000000">
              <w:rPr>
                <w:b w:val="1"/>
                <w:color w:val="ff0000"/>
                <w:rtl w:val="0"/>
              </w:rPr>
              <w:t xml:space="preserve"> </w:t>
            </w:r>
            <w:r w:rsidDel="00000000" w:rsidR="00000000" w:rsidRPr="00000000">
              <w:rPr>
                <w:color w:val="ff0000"/>
                <w:rtl w:val="0"/>
              </w:rPr>
              <w:t xml:space="preserve">independientes vende frutas y verduras frescas directamente a los clientes. El puesto vende sus alimentos a muchos propietarios de pequeñas empresas, como restaurantes y panaderías locales. También vende productos a los consumidores individuales que visitan el mercado de agricultores.</w:t>
            </w:r>
          </w:p>
        </w:tc>
      </w:tr>
    </w:tbl>
    <w:p w:rsidR="00000000" w:rsidDel="00000000" w:rsidP="00000000" w:rsidRDefault="00000000" w:rsidRPr="00000000" w14:paraId="000000AA">
      <w:pPr>
        <w:spacing w:line="240" w:lineRule="auto"/>
        <w:rPr>
          <w:b w:val="1"/>
        </w:rPr>
      </w:pPr>
      <w:r w:rsidDel="00000000" w:rsidR="00000000" w:rsidRPr="00000000">
        <w:rPr>
          <w:rtl w:val="0"/>
        </w:rPr>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B">
            <w:pPr>
              <w:pStyle w:val="Heading1"/>
              <w:rPr>
                <w:sz w:val="22"/>
                <w:szCs w:val="22"/>
              </w:rPr>
            </w:pPr>
            <w:bookmarkStart w:colFirst="0" w:colLast="0" w:name="_heading=h.g0uwkvi7ohqo" w:id="4"/>
            <w:bookmarkEnd w:id="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AC">
            <w:pPr>
              <w:spacing w:after="120" w:before="240" w:lineRule="auto"/>
              <w:rPr/>
            </w:pPr>
            <w:r w:rsidDel="00000000" w:rsidR="00000000" w:rsidRPr="00000000">
              <w:rPr>
                <w:rtl w:val="0"/>
              </w:rPr>
              <w:t xml:space="preserve">Los proveedores también pueden realizar tareas como, la impresión de folletos para campañas de marketing o la limpieza después de eventos en nombre de una empresa. Las empresas también pueden recurrir a los proveedores para que les proporcionen o instalen ordenadores, compren mobiliario de eventos y pidan suministros de limpieza.</w:t>
            </w:r>
          </w:p>
        </w:tc>
      </w:tr>
    </w:tbl>
    <w:p w:rsidR="00000000" w:rsidDel="00000000" w:rsidP="00000000" w:rsidRDefault="00000000" w:rsidRPr="00000000" w14:paraId="000000AD">
      <w:pPr>
        <w:spacing w:line="240" w:lineRule="auto"/>
        <w:rPr/>
      </w:pPr>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E">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F">
            <w:pPr>
              <w:pStyle w:val="Title"/>
              <w:rPr>
                <w:sz w:val="22"/>
                <w:szCs w:val="22"/>
              </w:rPr>
            </w:pPr>
            <w:bookmarkStart w:colFirst="0" w:colLast="0" w:name="_heading=h.23ckvvd" w:id="5"/>
            <w:bookmarkEnd w:id="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spacing w:after="120" w:before="240" w:lineRule="auto"/>
              <w:rPr/>
            </w:pPr>
            <w:r w:rsidDel="00000000" w:rsidR="00000000" w:rsidRPr="00000000">
              <w:rPr>
                <w:color w:val="ff0000"/>
                <w:rtl w:val="0"/>
              </w:rPr>
              <w:t xml:space="preserve">Para tener en cuenta, “un vendedor es una persona o empresa que compra bienes y servicios a los distribuidores y los revende a los consumidores o a otras empresas”.</w:t>
            </w:r>
            <w:r w:rsidDel="00000000" w:rsidR="00000000" w:rsidRPr="00000000">
              <w:rPr>
                <w:rtl w:val="0"/>
              </w:rPr>
            </w:r>
          </w:p>
        </w:tc>
      </w:tr>
    </w:tbl>
    <w:p w:rsidR="00000000" w:rsidDel="00000000" w:rsidP="00000000" w:rsidRDefault="00000000" w:rsidRPr="00000000" w14:paraId="000000B2">
      <w:pPr>
        <w:spacing w:line="240" w:lineRule="auto"/>
        <w:rPr/>
      </w:pPr>
      <w:r w:rsidDel="00000000" w:rsidR="00000000" w:rsidRPr="00000000">
        <w:rPr>
          <w:rtl w:val="0"/>
        </w:rPr>
      </w:r>
    </w:p>
    <w:p w:rsidR="00000000" w:rsidDel="00000000" w:rsidP="00000000" w:rsidRDefault="00000000" w:rsidRPr="00000000" w14:paraId="000000B3">
      <w:pPr>
        <w:spacing w:line="240" w:lineRule="auto"/>
        <w:rPr>
          <w:b w:val="1"/>
        </w:rPr>
      </w:pPr>
      <w:r w:rsidDel="00000000" w:rsidR="00000000" w:rsidRPr="00000000">
        <w:rPr>
          <w:rtl w:val="0"/>
        </w:rPr>
      </w:r>
    </w:p>
    <w:tbl>
      <w:tblPr>
        <w:tblStyle w:val="Table1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4">
            <w:pPr>
              <w:pStyle w:val="Heading1"/>
              <w:rPr>
                <w:sz w:val="22"/>
                <w:szCs w:val="22"/>
              </w:rPr>
            </w:pPr>
            <w:bookmarkStart w:colFirst="0" w:colLast="0" w:name="_heading=h.8i6nyen3bdj"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5">
            <w:pPr>
              <w:spacing w:after="120" w:before="240" w:lineRule="auto"/>
              <w:rPr>
                <w:color w:val="ff0000"/>
              </w:rPr>
            </w:pPr>
            <w:r w:rsidDel="00000000" w:rsidR="00000000" w:rsidRPr="00000000">
              <w:rPr>
                <w:color w:val="ff0000"/>
                <w:rtl w:val="0"/>
              </w:rPr>
              <w:t xml:space="preserve">Los cinco tipos de proveedores son: los fabricantes, los mayoristas, los minoristas, los proveedores de servicios y mantenimiento, los vendedores independientes y representantes de ferias.</w:t>
            </w:r>
          </w:p>
          <w:p w:rsidR="00000000" w:rsidDel="00000000" w:rsidP="00000000" w:rsidRDefault="00000000" w:rsidRPr="00000000" w14:paraId="000000B6">
            <w:pPr>
              <w:rPr/>
            </w:pPr>
            <w:r w:rsidDel="00000000" w:rsidR="00000000" w:rsidRPr="00000000">
              <w:rPr>
                <w:rtl w:val="0"/>
              </w:rPr>
              <w:t xml:space="preserve">El proceso típico de un proveedor implica que un comprador presente una orden de compra, un proveedor entregue el pedido, el comprador pague la factura y el comprador utilice o venda los bienes y servicios.</w:t>
            </w:r>
          </w:p>
        </w:tc>
      </w:tr>
    </w:tbl>
    <w:p w:rsidR="00000000" w:rsidDel="00000000" w:rsidP="00000000" w:rsidRDefault="00000000" w:rsidRPr="00000000" w14:paraId="000000B7">
      <w:pPr>
        <w:spacing w:line="240" w:lineRule="auto"/>
        <w:rPr>
          <w:b w:val="1"/>
        </w:rPr>
      </w:pPr>
      <w:r w:rsidDel="00000000" w:rsidR="00000000" w:rsidRPr="00000000">
        <w:rPr>
          <w:rtl w:val="0"/>
        </w:rPr>
      </w:r>
    </w:p>
    <w:p w:rsidR="00000000" w:rsidDel="00000000" w:rsidP="00000000" w:rsidRDefault="00000000" w:rsidRPr="00000000" w14:paraId="000000B8">
      <w:pPr>
        <w:spacing w:line="240" w:lineRule="auto"/>
        <w:rPr>
          <w:b w:val="1"/>
        </w:rPr>
      </w:pPr>
      <w:r w:rsidDel="00000000" w:rsidR="00000000" w:rsidRPr="00000000">
        <w:rPr>
          <w:rtl w:val="0"/>
        </w:rPr>
      </w:r>
    </w:p>
    <w:tbl>
      <w:tblPr>
        <w:tblStyle w:val="Table1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9">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A">
            <w:pPr>
              <w:pStyle w:val="Title"/>
              <w:widowControl w:val="0"/>
              <w:rPr>
                <w:sz w:val="22"/>
                <w:szCs w:val="22"/>
              </w:rPr>
            </w:pPr>
            <w:bookmarkStart w:colFirst="0" w:colLast="0" w:name="_heading=h.qsh70q" w:id="7"/>
            <w:bookmarkEnd w:id="7"/>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after="120" w:before="240" w:lineRule="auto"/>
              <w:rPr/>
            </w:pPr>
            <w:r w:rsidDel="00000000" w:rsidR="00000000" w:rsidRPr="00000000">
              <w:rPr>
                <w:rtl w:val="0"/>
              </w:rPr>
              <w:t xml:space="preserve">Antes de contratar a un proveedor debe tener en cuenta estos pasos: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rPr/>
            </w:pPr>
            <w:r w:rsidDel="00000000" w:rsidR="00000000" w:rsidRPr="00000000">
              <w:rPr/>
              <w:drawing>
                <wp:inline distB="114300" distT="114300" distL="114300" distR="114300">
                  <wp:extent cx="3110443" cy="1788505"/>
                  <wp:effectExtent b="0" l="0" r="0" t="0"/>
                  <wp:docPr id="46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110443" cy="17885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rPr/>
            </w:pPr>
            <w:r w:rsidDel="00000000" w:rsidR="00000000" w:rsidRPr="00000000">
              <w:rPr>
                <w:rtl w:val="0"/>
              </w:rPr>
            </w:r>
          </w:p>
          <w:p w:rsidR="00000000" w:rsidDel="00000000" w:rsidP="00000000" w:rsidRDefault="00000000" w:rsidRPr="00000000" w14:paraId="000000BF">
            <w:pPr>
              <w:widowControl w:val="0"/>
              <w:rPr>
                <w:b w:val="1"/>
              </w:rPr>
            </w:pPr>
            <w:r w:rsidDel="00000000" w:rsidR="00000000" w:rsidRPr="00000000">
              <w:rPr>
                <w:b w:val="1"/>
                <w:rtl w:val="0"/>
              </w:rPr>
              <w:t xml:space="preserve">Imagen: </w:t>
            </w:r>
            <w:r w:rsidDel="00000000" w:rsidR="00000000" w:rsidRPr="00000000">
              <w:rPr>
                <w:rtl w:val="0"/>
              </w:rPr>
              <w:t xml:space="preserve">623800_i2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pPr>
            <w:r w:rsidDel="00000000" w:rsidR="00000000" w:rsidRPr="00000000">
              <w:rPr>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120" w:before="240" w:lineRule="auto"/>
              <w:rPr/>
            </w:pPr>
            <w:r w:rsidDel="00000000" w:rsidR="00000000" w:rsidRPr="00000000">
              <w:rPr>
                <w:rtl w:val="0"/>
              </w:rPr>
              <w:t xml:space="preserve">Analizar las necesidades de la empresa</w:t>
            </w:r>
          </w:p>
          <w:p w:rsidR="00000000" w:rsidDel="00000000" w:rsidP="00000000" w:rsidRDefault="00000000" w:rsidRPr="00000000" w14:paraId="000000C3">
            <w:pPr>
              <w:widowControl w:val="0"/>
              <w:spacing w:after="120" w:before="240" w:lineRule="auto"/>
              <w:rPr/>
            </w:pPr>
            <w:r w:rsidDel="00000000" w:rsidR="00000000" w:rsidRPr="00000000">
              <w:rPr>
                <w:color w:val="ff0000"/>
                <w:rtl w:val="0"/>
              </w:rPr>
              <w:t xml:space="preserve">Cuando una empresa necesita un proveedor, es importante decidir los aspectos más importantes a cubrir antes de la contratación. Los jefes de departamento y los responsables de contratación que tienen interés en los servicios del proveedor, pueden determinar que tareas y prestaciones pueden ser necesarias, es conveniente crear un documento de requisitos empresariales para detallar todo lo que se necesita, dado que los proveedores proporcionan una variedad de servicios o productos físicos.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120" w:before="240" w:lineRule="auto"/>
              <w:rPr>
                <w:color w:val="ff0000"/>
              </w:rPr>
            </w:pPr>
            <w:r w:rsidDel="00000000" w:rsidR="00000000" w:rsidRPr="00000000">
              <w:rPr>
                <w:color w:val="ff0000"/>
                <w:rtl w:val="0"/>
              </w:rPr>
              <w:t xml:space="preserve">Hacer una lista de proveedores</w:t>
            </w:r>
          </w:p>
          <w:p w:rsidR="00000000" w:rsidDel="00000000" w:rsidP="00000000" w:rsidRDefault="00000000" w:rsidRPr="00000000" w14:paraId="000000C6">
            <w:pPr>
              <w:widowControl w:val="0"/>
              <w:spacing w:after="120" w:before="240" w:lineRule="auto"/>
              <w:rPr>
                <w:color w:val="ff0000"/>
              </w:rPr>
            </w:pPr>
            <w:r w:rsidDel="00000000" w:rsidR="00000000" w:rsidRPr="00000000">
              <w:rPr>
                <w:color w:val="ff0000"/>
                <w:rtl w:val="0"/>
              </w:rPr>
              <w:t xml:space="preserve">Cuando la dirección identifica los requerimientos o necesidades, puede comenzar la búsqueda de los proveedores adecuados. La empresa puede determinar cómo contactar con cada candidato, ya sea por correo electrónico, en persona o por teléfono y enviar una solicitud de información (RFI). Las empresas pueden utilizar su propia red y su historial de proveedores para ayudar a encontrar al más adecuado. El equipo directivo puede evaluar a cada proveedor y preguntar por los servicios disponibles, el costo y el plazo. Algunas empresas pueden clasificar a los posibles proveedores en función del presupuesto y los servicios prestados para ayudar a agilizar el proceso.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rPr/>
            </w:pPr>
            <w:r w:rsidDel="00000000" w:rsidR="00000000" w:rsidRPr="00000000">
              <w:rPr>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after="120" w:before="240" w:lineRule="auto"/>
              <w:rPr/>
            </w:pPr>
            <w:r w:rsidDel="00000000" w:rsidR="00000000" w:rsidRPr="00000000">
              <w:rPr>
                <w:rtl w:val="0"/>
              </w:rPr>
              <w:t xml:space="preserve">Conocer a los posibles proveedores</w:t>
            </w:r>
          </w:p>
          <w:p w:rsidR="00000000" w:rsidDel="00000000" w:rsidP="00000000" w:rsidRDefault="00000000" w:rsidRPr="00000000" w14:paraId="000000C9">
            <w:pPr>
              <w:widowControl w:val="0"/>
              <w:spacing w:after="120" w:before="240" w:lineRule="auto"/>
              <w:rPr>
                <w:color w:val="ff0000"/>
              </w:rPr>
            </w:pPr>
            <w:r w:rsidDel="00000000" w:rsidR="00000000" w:rsidRPr="00000000">
              <w:rPr>
                <w:color w:val="ff0000"/>
                <w:rtl w:val="0"/>
              </w:rPr>
              <w:t xml:space="preserve">Cuando el equipo de contratación elabora una lista de posibles proveedores, se debe poner en contacto y programar una reunión con cada uno de ellos. Esta reunión puede ser útil para aclarar cualquier detalle del proyecto, confirmar el precio y verificar que pueden cumplir el plazo y mantenerse dentro del presupuesto. </w:t>
            </w:r>
          </w:p>
          <w:p w:rsidR="00000000" w:rsidDel="00000000" w:rsidP="00000000" w:rsidRDefault="00000000" w:rsidRPr="00000000" w14:paraId="000000CA">
            <w:pPr>
              <w:widowControl w:val="0"/>
              <w:spacing w:after="120" w:before="240" w:lineRule="auto"/>
              <w:rPr/>
            </w:pPr>
            <w:r w:rsidDel="00000000" w:rsidR="00000000" w:rsidRPr="00000000">
              <w:rPr>
                <w:rtl w:val="0"/>
              </w:rPr>
              <w:t xml:space="preserve">Algunos proveedores pueden proporcionar muestras de trabajos anteriores para confirmar la calidad de sus servicios. Esta reunión inicial puede ser un buen momento para revisar un portafolio o recibir testimonios de clientes anteriores. Las empresas deben enviar una solicitud de propuesta (RFP) para confirmar más detalles sobre los servicios necesarios.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pPr>
            <w:r w:rsidDel="00000000" w:rsidR="00000000" w:rsidRPr="00000000">
              <w:rPr>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after="120" w:before="240" w:lineRule="auto"/>
              <w:rPr/>
            </w:pPr>
            <w:r w:rsidDel="00000000" w:rsidR="00000000" w:rsidRPr="00000000">
              <w:rPr>
                <w:rtl w:val="0"/>
              </w:rPr>
              <w:t xml:space="preserve">Revisar las RFP (solicitud de propuesta económica) y aclarar los detalles</w:t>
            </w:r>
          </w:p>
          <w:p w:rsidR="00000000" w:rsidDel="00000000" w:rsidP="00000000" w:rsidRDefault="00000000" w:rsidRPr="00000000" w14:paraId="000000CD">
            <w:pPr>
              <w:widowControl w:val="0"/>
              <w:spacing w:after="120" w:before="240" w:lineRule="auto"/>
              <w:rPr>
                <w:color w:val="ff0000"/>
              </w:rPr>
            </w:pPr>
            <w:r w:rsidDel="00000000" w:rsidR="00000000" w:rsidRPr="00000000">
              <w:rPr>
                <w:color w:val="ff0000"/>
                <w:rtl w:val="0"/>
              </w:rPr>
              <w:t xml:space="preserve">A medida que los posibles proveedores envían las RFP, el equipo decide el proveedor adecuado para reunirse, revisar cada RFP y aclarar los detalles de la propuesta, investigar el historial de trabajo de cada proveedor, su compromiso con la finalización del proyecto y los testimonios de los clientes. La empresa puede ponerse en contacto formalmente y hacer una oferta a un proveedor una vez confirmados los detalles de los precios y la programación. Puede ser útil tener una opción secundaria en caso de que la primera opción no pueda comprometerse con los detalles del contrato.</w:t>
            </w:r>
          </w:p>
          <w:p w:rsidR="00000000" w:rsidDel="00000000" w:rsidP="00000000" w:rsidRDefault="00000000" w:rsidRPr="00000000" w14:paraId="000000CE">
            <w:pPr>
              <w:widowControl w:val="0"/>
              <w:spacing w:after="120" w:before="240" w:lineRule="auto"/>
              <w:rPr/>
            </w:pPr>
            <w:r w:rsidDel="00000000" w:rsidR="00000000" w:rsidRPr="00000000">
              <w:rPr>
                <w:color w:val="ff0000"/>
                <w:rtl w:val="0"/>
              </w:rPr>
              <w:t xml:space="preserve">Algunas empresas pueden tener políticas que incluyen la contratación del proveedor más barato en lugar del más experimentado. Cada empresa debe elegir lo que mejor se adapte a su presupuesto y requisitos, pero es importante saber que hay muchos aspectos en la selección de proveedores que se pueden utilizar además del precio.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rPr/>
            </w:pPr>
            <w:r w:rsidDel="00000000" w:rsidR="00000000" w:rsidRPr="00000000">
              <w:rPr>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pPr>
            <w:r w:rsidDel="00000000" w:rsidR="00000000" w:rsidRPr="00000000">
              <w:rPr>
                <w:rtl w:val="0"/>
              </w:rPr>
              <w:t xml:space="preserve">Redactar un contrato</w:t>
            </w:r>
          </w:p>
          <w:p w:rsidR="00000000" w:rsidDel="00000000" w:rsidP="00000000" w:rsidRDefault="00000000" w:rsidRPr="00000000" w14:paraId="000000D1">
            <w:pPr>
              <w:widowControl w:val="0"/>
              <w:spacing w:after="120" w:before="240" w:lineRule="auto"/>
              <w:rPr/>
            </w:pPr>
            <w:r w:rsidDel="00000000" w:rsidR="00000000" w:rsidRPr="00000000">
              <w:rPr>
                <w:rtl w:val="0"/>
              </w:rPr>
              <w:t xml:space="preserve">La empresa contratante puede consultar con los ejecutivos y el departamento de contabilidad para verificar los objetivos y los resultados del contrato. Dado que un contrato es un documento legalmente vinculante, puede ser beneficioso confirmar que ambas partes están de acuerdo con los términos. Los contratos suelen incluir la remuneración del proveedor y las condiciones de pago, incluidas las fechas de vencimiento de los pagos estimados. Un contrato también puede tener estipulaciones para la terminación del proveedor y proporcionar protecciones para ambas partes en caso de cualquier desacuerdo.</w:t>
            </w:r>
          </w:p>
        </w:tc>
      </w:tr>
    </w:tbl>
    <w:p w:rsidR="00000000" w:rsidDel="00000000" w:rsidP="00000000" w:rsidRDefault="00000000" w:rsidRPr="00000000" w14:paraId="000000D2">
      <w:pPr>
        <w:spacing w:line="240" w:lineRule="auto"/>
        <w:rPr>
          <w:b w:val="1"/>
        </w:rPr>
      </w:pPr>
      <w:r w:rsidDel="00000000" w:rsidR="00000000" w:rsidRPr="00000000">
        <w:rPr>
          <w:rtl w:val="0"/>
        </w:rPr>
      </w:r>
    </w:p>
    <w:tbl>
      <w:tblPr>
        <w:tblStyle w:val="Table1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3">
            <w:pPr>
              <w:pStyle w:val="Heading1"/>
              <w:rPr>
                <w:sz w:val="22"/>
                <w:szCs w:val="22"/>
              </w:rPr>
            </w:pPr>
            <w:bookmarkStart w:colFirst="0" w:colLast="0" w:name="_heading=h.3apumq21djwp"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D4">
            <w:pPr>
              <w:widowControl w:val="0"/>
              <w:rPr>
                <w:color w:val="ff0000"/>
              </w:rPr>
            </w:pPr>
            <w:r w:rsidDel="00000000" w:rsidR="00000000" w:rsidRPr="00000000">
              <w:rPr>
                <w:rtl w:val="0"/>
              </w:rPr>
            </w:r>
          </w:p>
          <w:p w:rsidR="00000000" w:rsidDel="00000000" w:rsidP="00000000" w:rsidRDefault="00000000" w:rsidRPr="00000000" w14:paraId="000000D5">
            <w:pPr>
              <w:widowControl w:val="0"/>
              <w:rPr/>
            </w:pPr>
            <w:r w:rsidDel="00000000" w:rsidR="00000000" w:rsidRPr="00000000">
              <w:rPr>
                <w:color w:val="ff0000"/>
                <w:rtl w:val="0"/>
              </w:rPr>
              <w:t xml:space="preserve">El registro de proveedores es el proceso de recopilación de información necesaria para la sistematización de las opciones, además representa la mejor forma de gestionar la relación entre los mismos. El sistema de registro utilizado suele ser electrónico o basado en Internet, pero también puede gestionarse mediante un proceso en papel. El registro se utiliza como requisito de umbral para separar a los vendedores que son proveedores aptos y los que no lo son.</w:t>
            </w:r>
            <w:r w:rsidDel="00000000" w:rsidR="00000000" w:rsidRPr="00000000">
              <w:rPr>
                <w:rtl w:val="0"/>
              </w:rPr>
            </w:r>
          </w:p>
        </w:tc>
      </w:tr>
    </w:tbl>
    <w:p w:rsidR="00000000" w:rsidDel="00000000" w:rsidP="00000000" w:rsidRDefault="00000000" w:rsidRPr="00000000" w14:paraId="000000D6">
      <w:pPr>
        <w:spacing w:line="240" w:lineRule="auto"/>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tbl>
      <w:tblPr>
        <w:tblStyle w:val="Table14"/>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9">
            <w:pPr>
              <w:pStyle w:val="Title"/>
              <w:widowControl w:val="0"/>
              <w:spacing w:line="240" w:lineRule="auto"/>
              <w:jc w:val="center"/>
              <w:rPr>
                <w:sz w:val="22"/>
                <w:szCs w:val="22"/>
              </w:rPr>
            </w:pPr>
            <w:bookmarkStart w:colFirst="0" w:colLast="0" w:name="_heading=h.1ksv4uv" w:id="9"/>
            <w:bookmarkEnd w:id="9"/>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color w:val="ff0000"/>
              </w:rPr>
            </w:pPr>
            <w:r w:rsidDel="00000000" w:rsidR="00000000" w:rsidRPr="00000000">
              <w:rPr>
                <w:color w:val="ff0000"/>
                <w:rtl w:val="0"/>
              </w:rPr>
              <w:t xml:space="preserve">Veamos un poco más acerca del registro de proveedores: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0DF">
            <w:pPr>
              <w:spacing w:after="120" w:before="240" w:line="240" w:lineRule="auto"/>
              <w:rPr>
                <w:color w:val="999999"/>
              </w:rPr>
            </w:pPr>
            <w:r w:rsidDel="00000000" w:rsidR="00000000" w:rsidRPr="00000000">
              <w:rPr>
                <w:color w:val="ff0000"/>
                <w:rtl w:val="0"/>
              </w:rPr>
              <w:t xml:space="preserve">Empresas, instituciones y administraciones públicas recurren a proveedores externos para que les suministren los bienes y servicios necesarios para las operaciones o la producción. Los proveedores representan un eslabón integral en la cadena de suministro y requieren una gestión importante. Como parte externa, un proveedor tiene que ser investigado para establecer las calificaciones y la experiencia antes de que pueda ser considerado un proveedor fiable.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pPr>
            <w:r w:rsidDel="00000000" w:rsidR="00000000" w:rsidRPr="00000000">
              <w:rPr/>
              <w:drawing>
                <wp:inline distB="114300" distT="114300" distL="114300" distR="114300">
                  <wp:extent cx="1781175" cy="952500"/>
                  <wp:effectExtent b="0" l="0" r="0" t="0"/>
                  <wp:docPr id="47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17811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rPr>
                <w:b w:val="1"/>
                <w:color w:val="ff0000"/>
              </w:rPr>
            </w:pPr>
            <w:r w:rsidDel="00000000" w:rsidR="00000000" w:rsidRPr="00000000">
              <w:rPr>
                <w:rtl w:val="0"/>
              </w:rPr>
            </w:r>
          </w:p>
          <w:p w:rsidR="00000000" w:rsidDel="00000000" w:rsidP="00000000" w:rsidRDefault="00000000" w:rsidRPr="00000000" w14:paraId="000000E6">
            <w:pPr>
              <w:spacing w:after="120" w:before="240" w:line="240" w:lineRule="auto"/>
              <w:rPr>
                <w:color w:val="999999"/>
              </w:rPr>
            </w:pPr>
            <w:r w:rsidDel="00000000" w:rsidR="00000000" w:rsidRPr="00000000">
              <w:rPr>
                <w:color w:val="ff0000"/>
                <w:rtl w:val="0"/>
              </w:rPr>
              <w:t xml:space="preserve">Cada cliente potencial tiene sus propias normas operativas que impulsan el proceso de calificación de los proveedores. Algunos clientes pueden manejar información confidencial o interactuar con otros clientes de alto perfil. Otros pueden tratar con poblaciones vulnerables que requieren licencia o autorización de antecedentes. Los proveedores deben cumplir las normas establecidas por el cliente o el sector del cliente y el cumplimiento de las normas debe gestionarse a menudo a lo largo de la relación.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color w:val="666666"/>
              </w:rPr>
            </w:pPr>
            <w:r w:rsidDel="00000000" w:rsidR="00000000" w:rsidRPr="00000000">
              <w:rPr>
                <w:color w:val="666666"/>
              </w:rPr>
              <w:drawing>
                <wp:inline distB="114300" distT="114300" distL="114300" distR="114300">
                  <wp:extent cx="1781175" cy="1498600"/>
                  <wp:effectExtent b="0" l="0" r="0" t="0"/>
                  <wp:docPr id="47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7811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240" w:lineRule="auto"/>
              <w:rPr>
                <w:b w:val="1"/>
              </w:rPr>
            </w:pPr>
            <w:r w:rsidDel="00000000" w:rsidR="00000000" w:rsidRPr="00000000">
              <w:rPr>
                <w:rtl w:val="0"/>
              </w:rPr>
            </w:r>
          </w:p>
          <w:p w:rsidR="00000000" w:rsidDel="00000000" w:rsidP="00000000" w:rsidRDefault="00000000" w:rsidRPr="00000000" w14:paraId="000000EB">
            <w:pPr>
              <w:spacing w:after="120" w:before="240" w:line="240" w:lineRule="auto"/>
              <w:rPr>
                <w:color w:val="ff0000"/>
              </w:rPr>
            </w:pPr>
            <w:r w:rsidDel="00000000" w:rsidR="00000000" w:rsidRPr="00000000">
              <w:rPr>
                <w:color w:val="ff0000"/>
                <w:rtl w:val="0"/>
              </w:rPr>
              <w:t xml:space="preserve">El registro es uno de los primeros pasos en la gestión de proveedores. Requiere que cualquier proveedor que quiera suministrar bienes o servicios proporcione una pizarra de información estándar. Esta información se examina para comprobar su integridad y el cumplimiento de los requisitos y se introduce en un sistema. A continuación, el sistema se pone a disposición del personal de compras del cliente o de otros empleados para que sepan qué proveedores están en la lista de aprobados para licitar en cualquier oportunidad.</w:t>
            </w:r>
          </w:p>
          <w:p w:rsidR="00000000" w:rsidDel="00000000" w:rsidP="00000000" w:rsidRDefault="00000000" w:rsidRPr="00000000" w14:paraId="000000EC">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pPr>
            <w:r w:rsidDel="00000000" w:rsidR="00000000" w:rsidRPr="00000000">
              <w:rPr/>
              <w:drawing>
                <wp:inline distB="114300" distT="114300" distL="114300" distR="114300">
                  <wp:extent cx="1048702" cy="1088127"/>
                  <wp:effectExtent b="0" l="0" r="0" t="0"/>
                  <wp:docPr id="47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1048702" cy="108812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b w:val="1"/>
              </w:rPr>
            </w:pPr>
            <w:r w:rsidDel="00000000" w:rsidR="00000000" w:rsidRPr="00000000">
              <w:rPr>
                <w:rtl w:val="0"/>
              </w:rPr>
            </w:r>
          </w:p>
          <w:p w:rsidR="00000000" w:rsidDel="00000000" w:rsidP="00000000" w:rsidRDefault="00000000" w:rsidRPr="00000000" w14:paraId="000000F1">
            <w:pPr>
              <w:spacing w:after="120" w:before="240" w:line="240" w:lineRule="auto"/>
              <w:rPr/>
            </w:pPr>
            <w:r w:rsidDel="00000000" w:rsidR="00000000" w:rsidRPr="00000000">
              <w:rPr>
                <w:rtl w:val="0"/>
              </w:rPr>
              <w:t xml:space="preserve">La mayoría de las grandes instituciones y entidades gubernamentales que utilizan una gran cantidad de proveedores tienen un sistema de registro oficial. Las Naciones Unidas y las empresas del Estado, por ejemplo, tienen portales de registro de proveedores basados en Internet. Cualquiera que quiera suministrar bienes o servicios a estas entidades debe registrarse a través del sistema en línea. El proceso de registro permite a estas entidades gestionar su relación con terceros, sobre todo en lo que respecta a la comunicación y el cumplimiento. </w:t>
            </w:r>
          </w:p>
          <w:p w:rsidR="00000000" w:rsidDel="00000000" w:rsidP="00000000" w:rsidRDefault="00000000" w:rsidRPr="00000000" w14:paraId="000000F2">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4">
            <w:pPr>
              <w:spacing w:after="120" w:before="240" w:line="240" w:lineRule="auto"/>
              <w:rPr/>
            </w:pPr>
            <w:r w:rsidDel="00000000" w:rsidR="00000000" w:rsidRPr="00000000">
              <w:rPr/>
              <w:drawing>
                <wp:inline distB="114300" distT="114300" distL="114300" distR="114300">
                  <wp:extent cx="1781175" cy="1193800"/>
                  <wp:effectExtent b="0" l="0" r="0" t="0"/>
                  <wp:docPr id="47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spacing w:after="120" w:before="240" w:line="240" w:lineRule="auto"/>
              <w:rPr/>
            </w:pPr>
            <w:r w:rsidDel="00000000" w:rsidR="00000000" w:rsidRPr="00000000">
              <w:rPr>
                <w:rtl w:val="0"/>
              </w:rPr>
              <w:t xml:space="preserve">Un proceso típico de registro de proveedores requerirá la información de contacto del proveedor. En un sistema de registro sencillo, la información de contacto podría ser todo lo que se necesita.  Los sistemas más complejos que han integrado la investigación inicial en el proceso requerirán información adicional. Un sistema de este tipo también solicitará pruebas de las cualificaciones del proveedor, como su experiencia previa, formación, licencias y certificaciones, y puede pedir que se adjunten o envíen pruebas como documentación adicional. Es posible que el proveedor tenga que proporcionar referencias comerciales y firmar electrónicamente varias garantías. </w:t>
            </w:r>
          </w:p>
          <w:p w:rsidR="00000000" w:rsidDel="00000000" w:rsidP="00000000" w:rsidRDefault="00000000" w:rsidRPr="00000000" w14:paraId="000000F7">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pPr>
            <w:r w:rsidDel="00000000" w:rsidR="00000000" w:rsidRPr="00000000">
              <w:rPr/>
              <w:drawing>
                <wp:inline distB="114300" distT="114300" distL="114300" distR="114300">
                  <wp:extent cx="1291282" cy="959830"/>
                  <wp:effectExtent b="0" l="0" r="0" t="0"/>
                  <wp:docPr id="47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1291282" cy="95983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623800_i7</w:t>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left="426" w:firstLine="0"/>
        <w:jc w:val="both"/>
        <w:rPr>
          <w:b w:val="1"/>
          <w:color w:val="7f7f7f"/>
        </w:rPr>
      </w:pPr>
      <w:r w:rsidDel="00000000" w:rsidR="00000000" w:rsidRPr="00000000">
        <w:rPr>
          <w:rtl w:val="0"/>
        </w:rPr>
      </w:r>
    </w:p>
    <w:tbl>
      <w:tblPr>
        <w:tblStyle w:val="Table1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D">
            <w:pPr>
              <w:pStyle w:val="Heading1"/>
              <w:jc w:val="center"/>
              <w:rPr>
                <w:sz w:val="22"/>
                <w:szCs w:val="22"/>
              </w:rPr>
            </w:pPr>
            <w:bookmarkStart w:colFirst="0" w:colLast="0" w:name="_heading=h.7919mm6byfjs"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E">
            <w:pPr>
              <w:spacing w:after="120" w:before="240" w:lineRule="auto"/>
              <w:rPr/>
            </w:pPr>
            <w:r w:rsidDel="00000000" w:rsidR="00000000" w:rsidRPr="00000000">
              <w:rPr>
                <w:rtl w:val="0"/>
              </w:rPr>
              <w:t xml:space="preserve">Como ventaja añadida, algunos sistemas de registro de proveedores también les permiten indicar las áreas de interés funcional. Algunas entidades importantes tienen oportunidades para proveedores en una amplia gama de áreas operativas. La selección realizada durante el registro permite al cliente categorizar al proveedor y también facilita la comunicación segmentada. El cliente puede notificar a un subconjunto de proveedores cuando surjan oportunidades adecuadas que se ajusten a su área de especialidad.</w:t>
            </w:r>
          </w:p>
          <w:p w:rsidR="00000000" w:rsidDel="00000000" w:rsidP="00000000" w:rsidRDefault="00000000" w:rsidRPr="00000000" w14:paraId="000000FF">
            <w:pPr>
              <w:rPr>
                <w:i w:val="1"/>
              </w:rPr>
            </w:pP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widowControl w:val="0"/>
        <w:spacing w:after="120" w:before="240" w:line="240" w:lineRule="auto"/>
        <w:rPr>
          <w:b w:val="1"/>
        </w:rPr>
      </w:pPr>
      <w:r w:rsidDel="00000000" w:rsidR="00000000" w:rsidRPr="00000000">
        <w:rPr>
          <w:b w:val="1"/>
          <w:rtl w:val="0"/>
        </w:rPr>
        <w:t xml:space="preserve">2. Empresa y tipos de sociedades</w:t>
      </w:r>
    </w:p>
    <w:tbl>
      <w:tblPr>
        <w:tblStyle w:val="Table16"/>
        <w:tblW w:w="13380.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80"/>
        <w:tblGridChange w:id="0">
          <w:tblGrid>
            <w:gridCol w:w="13380"/>
          </w:tblGrid>
        </w:tblGridChange>
      </w:tblGrid>
      <w:tr>
        <w:trPr>
          <w:cantSplit w:val="0"/>
          <w:trHeight w:val="444" w:hRule="atLeast"/>
          <w:tblHeader w:val="0"/>
        </w:trPr>
        <w:tc>
          <w:tcPr>
            <w:shd w:fill="8db3e2" w:val="clear"/>
          </w:tcPr>
          <w:p w:rsidR="00000000" w:rsidDel="00000000" w:rsidP="00000000" w:rsidRDefault="00000000" w:rsidRPr="00000000" w14:paraId="00000102">
            <w:pPr>
              <w:pStyle w:val="Heading1"/>
              <w:rPr>
                <w:sz w:val="22"/>
                <w:szCs w:val="22"/>
              </w:rPr>
            </w:pPr>
            <w:bookmarkStart w:colFirst="0" w:colLast="0" w:name="_heading=h.k1t0h4ed7nl8"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3">
            <w:pPr>
              <w:widowControl w:val="0"/>
              <w:spacing w:after="240" w:before="240" w:lineRule="auto"/>
              <w:rPr/>
            </w:pPr>
            <w:r w:rsidDel="00000000" w:rsidR="00000000" w:rsidRPr="00000000">
              <w:rPr>
                <w:highlight w:val="white"/>
                <w:rtl w:val="0"/>
              </w:rPr>
              <w:t xml:space="preserve">Según </w:t>
            </w:r>
            <w:r w:rsidDel="00000000" w:rsidR="00000000" w:rsidRPr="00000000">
              <w:rPr>
                <w:b w:val="1"/>
                <w:color w:val="ff0000"/>
                <w:highlight w:val="white"/>
                <w:rtl w:val="0"/>
              </w:rPr>
              <w:t xml:space="preserve">E</w:t>
            </w:r>
            <w:r w:rsidDel="00000000" w:rsidR="00000000" w:rsidRPr="00000000">
              <w:rPr>
                <w:highlight w:val="white"/>
                <w:rtl w:val="0"/>
              </w:rPr>
              <w:t xml:space="preserve">conomipedia,</w:t>
            </w:r>
            <w:r w:rsidDel="00000000" w:rsidR="00000000" w:rsidRPr="00000000">
              <w:rPr>
                <w:b w:val="1"/>
                <w:highlight w:val="white"/>
                <w:rtl w:val="0"/>
              </w:rPr>
              <w:t xml:space="preserve"> una empresa</w:t>
            </w:r>
            <w:r w:rsidDel="00000000" w:rsidR="00000000" w:rsidRPr="00000000">
              <w:rPr>
                <w:highlight w:val="white"/>
                <w:rtl w:val="0"/>
              </w:rPr>
              <w:t xml:space="preserve"> es una organización de personas y recursos </w:t>
            </w:r>
            <w:r w:rsidDel="00000000" w:rsidR="00000000" w:rsidRPr="00000000">
              <w:rPr>
                <w:rtl w:val="0"/>
              </w:rPr>
              <w:t xml:space="preserve">encaminada a obtener una ventaja económica mediante</w:t>
            </w:r>
            <w:r w:rsidDel="00000000" w:rsidR="00000000" w:rsidRPr="00000000">
              <w:rPr>
                <w:highlight w:val="white"/>
                <w:rtl w:val="0"/>
              </w:rPr>
              <w:t xml:space="preserve"> el desarrollo de una </w:t>
            </w:r>
            <w:r w:rsidDel="00000000" w:rsidR="00000000" w:rsidRPr="00000000">
              <w:rPr>
                <w:rtl w:val="0"/>
              </w:rPr>
              <w:t xml:space="preserve">determinada actividad.</w:t>
            </w:r>
            <w:r w:rsidDel="00000000" w:rsidR="00000000" w:rsidRPr="00000000">
              <w:rPr>
                <w:highlight w:val="white"/>
                <w:rtl w:val="0"/>
              </w:rPr>
              <w:t xml:space="preserve"> Esta unidad </w:t>
            </w:r>
            <w:r w:rsidDel="00000000" w:rsidR="00000000" w:rsidRPr="00000000">
              <w:rPr>
                <w:rtl w:val="0"/>
              </w:rPr>
              <w:t xml:space="preserve">de producción</w:t>
            </w:r>
            <w:r w:rsidDel="00000000" w:rsidR="00000000" w:rsidRPr="00000000">
              <w:rPr>
                <w:highlight w:val="white"/>
                <w:rtl w:val="0"/>
              </w:rPr>
              <w:t xml:space="preserve"> puede </w:t>
            </w:r>
            <w:r w:rsidDel="00000000" w:rsidR="00000000" w:rsidRPr="00000000">
              <w:rPr>
                <w:rtl w:val="0"/>
              </w:rPr>
              <w:t xml:space="preserve">tener</w:t>
            </w:r>
            <w:r w:rsidDel="00000000" w:rsidR="00000000" w:rsidRPr="00000000">
              <w:rPr>
                <w:highlight w:val="white"/>
                <w:rtl w:val="0"/>
              </w:rPr>
              <w:t xml:space="preserve"> una sola persona y debe </w:t>
            </w:r>
            <w:r w:rsidDel="00000000" w:rsidR="00000000" w:rsidRPr="00000000">
              <w:rPr>
                <w:rtl w:val="0"/>
              </w:rPr>
              <w:t xml:space="preserve">esforzarse por obtener ganancias</w:t>
            </w:r>
            <w:r w:rsidDel="00000000" w:rsidR="00000000" w:rsidRPr="00000000">
              <w:rPr>
                <w:highlight w:val="white"/>
                <w:rtl w:val="0"/>
              </w:rPr>
              <w:t xml:space="preserve"> y </w:t>
            </w:r>
            <w:r w:rsidDel="00000000" w:rsidR="00000000" w:rsidRPr="00000000">
              <w:rPr>
                <w:rtl w:val="0"/>
              </w:rPr>
              <w:t xml:space="preserve">lograr</w:t>
            </w:r>
            <w:r w:rsidDel="00000000" w:rsidR="00000000" w:rsidRPr="00000000">
              <w:rPr>
                <w:highlight w:val="white"/>
                <w:rtl w:val="0"/>
              </w:rPr>
              <w:t xml:space="preserve"> una serie de objetivos </w:t>
            </w:r>
            <w:r w:rsidDel="00000000" w:rsidR="00000000" w:rsidRPr="00000000">
              <w:rPr>
                <w:rtl w:val="0"/>
              </w:rPr>
              <w:t xml:space="preserve">especificados</w:t>
            </w:r>
            <w:r w:rsidDel="00000000" w:rsidR="00000000" w:rsidRPr="00000000">
              <w:rPr>
                <w:highlight w:val="white"/>
                <w:rtl w:val="0"/>
              </w:rPr>
              <w:t xml:space="preserve"> en su </w:t>
            </w:r>
            <w:r w:rsidDel="00000000" w:rsidR="00000000" w:rsidRPr="00000000">
              <w:rPr>
                <w:rtl w:val="0"/>
              </w:rPr>
              <w:t xml:space="preserve">composición. </w:t>
            </w:r>
          </w:p>
          <w:p w:rsidR="00000000" w:rsidDel="00000000" w:rsidP="00000000" w:rsidRDefault="00000000" w:rsidRPr="00000000" w14:paraId="00000104">
            <w:pPr>
              <w:widowControl w:val="0"/>
              <w:spacing w:after="240" w:before="240" w:lineRule="auto"/>
              <w:rPr/>
            </w:pPr>
            <w:r w:rsidDel="00000000" w:rsidR="00000000" w:rsidRPr="00000000">
              <w:rPr/>
              <w:drawing>
                <wp:inline distB="114300" distT="114300" distL="114300" distR="114300">
                  <wp:extent cx="2125080" cy="1487556"/>
                  <wp:effectExtent b="0" l="0" r="0" t="0"/>
                  <wp:docPr id="479"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2125080" cy="148755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after="240" w:before="240" w:lineRule="auto"/>
              <w:rPr/>
            </w:pPr>
            <w:r w:rsidDel="00000000" w:rsidR="00000000" w:rsidRPr="00000000">
              <w:rPr>
                <w:rtl w:val="0"/>
              </w:rPr>
              <w:t xml:space="preserve">En Colombia, las sociedades comerciales se clasifican en diferentes tipos y clases, lo que determina aspectos como responsabilidad y administración.  (Gerencie.com, 2021) </w:t>
            </w:r>
          </w:p>
        </w:tc>
      </w:tr>
    </w:tbl>
    <w:p w:rsidR="00000000" w:rsidDel="00000000" w:rsidP="00000000" w:rsidRDefault="00000000" w:rsidRPr="00000000" w14:paraId="00000106">
      <w:pPr>
        <w:spacing w:line="240" w:lineRule="auto"/>
        <w:rPr/>
      </w:pPr>
      <w:r w:rsidDel="00000000" w:rsidR="00000000" w:rsidRPr="00000000">
        <w:rPr>
          <w:rtl w:val="0"/>
        </w:rPr>
      </w:r>
    </w:p>
    <w:tbl>
      <w:tblPr>
        <w:tblStyle w:val="Table17"/>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775"/>
        <w:tblGridChange w:id="0">
          <w:tblGrid>
            <w:gridCol w:w="1635"/>
            <w:gridCol w:w="117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7">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8">
            <w:pPr>
              <w:pStyle w:val="Title"/>
              <w:widowControl w:val="0"/>
              <w:rPr>
                <w:sz w:val="22"/>
                <w:szCs w:val="22"/>
              </w:rPr>
            </w:pPr>
            <w:bookmarkStart w:colFirst="0" w:colLast="0" w:name="_heading=h.4i7ojhp" w:id="12"/>
            <w:bookmarkEnd w:id="12"/>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120" w:before="240" w:lineRule="auto"/>
              <w:rPr/>
            </w:pPr>
            <w:r w:rsidDel="00000000" w:rsidR="00000000" w:rsidRPr="00000000">
              <w:rPr>
                <w:rtl w:val="0"/>
              </w:rPr>
              <w:t xml:space="preserve">A continuación, se describen los tipos de sociedad y su principal característica.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widowControl w:val="0"/>
              <w:rPr/>
            </w:pPr>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drawing>
                <wp:inline distB="114300" distT="114300" distL="114300" distR="114300">
                  <wp:extent cx="3094897" cy="1740880"/>
                  <wp:effectExtent b="0" l="0" r="0" t="0"/>
                  <wp:docPr id="480" name="image42.jpg"/>
                  <a:graphic>
                    <a:graphicData uri="http://schemas.openxmlformats.org/drawingml/2006/picture">
                      <pic:pic>
                        <pic:nvPicPr>
                          <pic:cNvPr id="0" name="image42.jpg"/>
                          <pic:cNvPicPr preferRelativeResize="0"/>
                        </pic:nvPicPr>
                        <pic:blipFill>
                          <a:blip r:embed="rId24"/>
                          <a:srcRect b="0" l="0" r="0" t="0"/>
                          <a:stretch>
                            <a:fillRect/>
                          </a:stretch>
                        </pic:blipFill>
                        <pic:spPr>
                          <a:xfrm>
                            <a:off x="0" y="0"/>
                            <a:ext cx="3094897" cy="174088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rPr/>
            </w:pPr>
            <w:r w:rsidDel="00000000" w:rsidR="00000000" w:rsidRPr="00000000">
              <w:rPr>
                <w:rtl w:val="0"/>
              </w:rPr>
            </w:r>
          </w:p>
          <w:p w:rsidR="00000000" w:rsidDel="00000000" w:rsidP="00000000" w:rsidRDefault="00000000" w:rsidRPr="00000000" w14:paraId="0000010E">
            <w:pPr>
              <w:widowControl w:val="0"/>
              <w:rPr>
                <w:b w:val="1"/>
              </w:rPr>
            </w:pPr>
            <w:r w:rsidDel="00000000" w:rsidR="00000000" w:rsidRPr="00000000">
              <w:rPr>
                <w:b w:val="1"/>
                <w:rtl w:val="0"/>
              </w:rPr>
              <w:t xml:space="preserve">Imagen: </w:t>
            </w:r>
            <w:r w:rsidDel="00000000" w:rsidR="00000000" w:rsidRPr="00000000">
              <w:rPr>
                <w:rtl w:val="0"/>
              </w:rPr>
              <w:t xml:space="preserve">623800_i8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widowControl w:val="0"/>
              <w:rPr>
                <w:highlight w:val="white"/>
              </w:rPr>
            </w:pPr>
            <w:r w:rsidDel="00000000" w:rsidR="00000000" w:rsidRPr="00000000">
              <w:rPr>
                <w:b w:val="1"/>
                <w:highlight w:val="white"/>
                <w:rtl w:val="0"/>
              </w:rPr>
              <w:t xml:space="preserve">Una sociedad anónima</w:t>
            </w:r>
            <w:r w:rsidDel="00000000" w:rsidR="00000000" w:rsidRPr="00000000">
              <w:rPr>
                <w:highlight w:val="white"/>
                <w:rtl w:val="0"/>
              </w:rPr>
              <w:t xml:space="preserve"> es una sociedad de capital, </w:t>
            </w:r>
            <w:r w:rsidDel="00000000" w:rsidR="00000000" w:rsidRPr="00000000">
              <w:rPr>
                <w:rtl w:val="0"/>
              </w:rPr>
              <w:t xml:space="preserve">donde</w:t>
            </w:r>
            <w:r w:rsidDel="00000000" w:rsidR="00000000" w:rsidRPr="00000000">
              <w:rPr>
                <w:highlight w:val="white"/>
                <w:rtl w:val="0"/>
              </w:rPr>
              <w:t xml:space="preserve"> el capital se divide en acciones de igual valor, que </w:t>
            </w:r>
            <w:r w:rsidDel="00000000" w:rsidR="00000000" w:rsidRPr="00000000">
              <w:rPr>
                <w:rtl w:val="0"/>
              </w:rPr>
              <w:t xml:space="preserve">pueden</w:t>
            </w:r>
            <w:r w:rsidDel="00000000" w:rsidR="00000000" w:rsidRPr="00000000">
              <w:rPr>
                <w:highlight w:val="white"/>
                <w:rtl w:val="0"/>
              </w:rPr>
              <w:t xml:space="preserve"> cotizar en bolsa, y donde los socios responden de </w:t>
            </w:r>
            <w:r w:rsidDel="00000000" w:rsidR="00000000" w:rsidRPr="00000000">
              <w:rPr>
                <w:rtl w:val="0"/>
              </w:rPr>
              <w:t xml:space="preserve">manera</w:t>
            </w:r>
            <w:r w:rsidDel="00000000" w:rsidR="00000000" w:rsidRPr="00000000">
              <w:rPr>
                <w:highlight w:val="white"/>
                <w:rtl w:val="0"/>
              </w:rPr>
              <w:t xml:space="preserve"> limitada </w:t>
            </w:r>
            <w:r w:rsidDel="00000000" w:rsidR="00000000" w:rsidRPr="00000000">
              <w:rPr>
                <w:rtl w:val="0"/>
              </w:rPr>
              <w:t xml:space="preserve">por el</w:t>
            </w:r>
            <w:r w:rsidDel="00000000" w:rsidR="00000000" w:rsidRPr="00000000">
              <w:rPr>
                <w:highlight w:val="white"/>
                <w:rtl w:val="0"/>
              </w:rPr>
              <w:t xml:space="preserve"> monto de sus aportes a la </w:t>
            </w:r>
            <w:r w:rsidDel="00000000" w:rsidR="00000000" w:rsidRPr="00000000">
              <w:rPr>
                <w:rtl w:val="0"/>
              </w:rPr>
              <w:t xml:space="preserve">sociedad. </w:t>
            </w:r>
            <w:r w:rsidDel="00000000" w:rsidR="00000000" w:rsidRPr="00000000">
              <w:rPr>
                <w:highlight w:val="white"/>
                <w:rtl w:val="0"/>
              </w:rPr>
              <w:t xml:space="preserve">La sociedad es </w:t>
            </w:r>
            <w:r w:rsidDel="00000000" w:rsidR="00000000" w:rsidRPr="00000000">
              <w:rPr>
                <w:rtl w:val="0"/>
              </w:rPr>
              <w:t xml:space="preserve">uno</w:t>
            </w:r>
            <w:r w:rsidDel="00000000" w:rsidR="00000000" w:rsidRPr="00000000">
              <w:rPr>
                <w:highlight w:val="white"/>
                <w:rtl w:val="0"/>
              </w:rPr>
              <w:t xml:space="preserve"> de </w:t>
            </w:r>
            <w:r w:rsidDel="00000000" w:rsidR="00000000" w:rsidRPr="00000000">
              <w:rPr>
                <w:rtl w:val="0"/>
              </w:rPr>
              <w:t xml:space="preserve">los números</w:t>
            </w:r>
            <w:r w:rsidDel="00000000" w:rsidR="00000000" w:rsidRPr="00000000">
              <w:rPr>
                <w:highlight w:val="white"/>
                <w:rtl w:val="0"/>
              </w:rPr>
              <w:t xml:space="preserve"> más </w:t>
            </w:r>
            <w:r w:rsidDel="00000000" w:rsidR="00000000" w:rsidRPr="00000000">
              <w:rPr>
                <w:rtl w:val="0"/>
              </w:rPr>
              <w:t xml:space="preserve">utilizados</w:t>
            </w:r>
            <w:r w:rsidDel="00000000" w:rsidR="00000000" w:rsidRPr="00000000">
              <w:rPr>
                <w:highlight w:val="white"/>
                <w:rtl w:val="0"/>
              </w:rPr>
              <w:t xml:space="preserve"> en la </w:t>
            </w:r>
            <w:r w:rsidDel="00000000" w:rsidR="00000000" w:rsidRPr="00000000">
              <w:rPr>
                <w:rtl w:val="0"/>
              </w:rPr>
              <w:t xml:space="preserve">formación</w:t>
            </w:r>
            <w:r w:rsidDel="00000000" w:rsidR="00000000" w:rsidRPr="00000000">
              <w:rPr>
                <w:highlight w:val="white"/>
                <w:rtl w:val="0"/>
              </w:rPr>
              <w:t xml:space="preserve"> de </w:t>
            </w:r>
            <w:r w:rsidDel="00000000" w:rsidR="00000000" w:rsidRPr="00000000">
              <w:rPr>
                <w:rtl w:val="0"/>
              </w:rPr>
              <w:t xml:space="preserve">sociedades,</w:t>
            </w:r>
            <w:r w:rsidDel="00000000" w:rsidR="00000000" w:rsidRPr="00000000">
              <w:rPr>
                <w:highlight w:val="white"/>
                <w:rtl w:val="0"/>
              </w:rPr>
              <w:t xml:space="preserve"> y </w:t>
            </w:r>
            <w:r w:rsidDel="00000000" w:rsidR="00000000" w:rsidRPr="00000000">
              <w:rPr>
                <w:rtl w:val="0"/>
              </w:rPr>
              <w:t xml:space="preserve">se compone de</w:t>
            </w:r>
            <w:r w:rsidDel="00000000" w:rsidR="00000000" w:rsidRPr="00000000">
              <w:rPr>
                <w:highlight w:val="white"/>
                <w:rtl w:val="0"/>
              </w:rPr>
              <w:t xml:space="preserve"> un </w:t>
            </w:r>
            <w:r w:rsidDel="00000000" w:rsidR="00000000" w:rsidRPr="00000000">
              <w:rPr>
                <w:rtl w:val="0"/>
              </w:rPr>
              <w:t xml:space="preserve">múltiplo</w:t>
            </w:r>
            <w:r w:rsidDel="00000000" w:rsidR="00000000" w:rsidRPr="00000000">
              <w:rPr>
                <w:highlight w:val="white"/>
                <w:rtl w:val="0"/>
              </w:rPr>
              <w:t xml:space="preserve"> de socios que no puede ser </w:t>
            </w:r>
            <w:r w:rsidDel="00000000" w:rsidR="00000000" w:rsidRPr="00000000">
              <w:rPr>
                <w:rtl w:val="0"/>
              </w:rPr>
              <w:t xml:space="preserve">inferior</w:t>
            </w:r>
            <w:r w:rsidDel="00000000" w:rsidR="00000000" w:rsidRPr="00000000">
              <w:rPr>
                <w:highlight w:val="white"/>
                <w:rtl w:val="0"/>
              </w:rPr>
              <w:t xml:space="preserve"> a cinco (5) socios y un máximo ilimitado</w:t>
            </w:r>
            <w:r w:rsidDel="00000000" w:rsidR="00000000" w:rsidRPr="00000000">
              <w:rPr>
                <w:rtl w:val="0"/>
              </w:rPr>
              <w:t xml:space="preserve">. La</w:t>
            </w:r>
            <w:r w:rsidDel="00000000" w:rsidR="00000000" w:rsidRPr="00000000">
              <w:rPr>
                <w:highlight w:val="white"/>
                <w:rtl w:val="0"/>
              </w:rPr>
              <w:t xml:space="preserve"> razón social debe </w:t>
            </w:r>
            <w:r w:rsidDel="00000000" w:rsidR="00000000" w:rsidRPr="00000000">
              <w:rPr>
                <w:rtl w:val="0"/>
              </w:rPr>
              <w:t xml:space="preserve">seguir</w:t>
            </w:r>
            <w:r w:rsidDel="00000000" w:rsidR="00000000" w:rsidRPr="00000000">
              <w:rPr>
                <w:highlight w:val="white"/>
                <w:rtl w:val="0"/>
              </w:rPr>
              <w:t xml:space="preserve"> la </w:t>
            </w:r>
            <w:r w:rsidDel="00000000" w:rsidR="00000000" w:rsidRPr="00000000">
              <w:rPr>
                <w:rtl w:val="0"/>
              </w:rPr>
              <w:t xml:space="preserve">abreviatura S.A.</w:t>
            </w:r>
            <w:r w:rsidDel="00000000" w:rsidR="00000000" w:rsidRPr="00000000">
              <w:rPr>
                <w:highlight w:val="white"/>
                <w:rtl w:val="0"/>
              </w:rPr>
              <w:t xml:space="preserve"> y en Colombia </w:t>
            </w:r>
            <w:r w:rsidDel="00000000" w:rsidR="00000000" w:rsidRPr="00000000">
              <w:rPr>
                <w:rtl w:val="0"/>
              </w:rPr>
              <w:t xml:space="preserve">la razón social se rige</w:t>
            </w:r>
            <w:r w:rsidDel="00000000" w:rsidR="00000000" w:rsidRPr="00000000">
              <w:rPr>
                <w:highlight w:val="white"/>
                <w:rtl w:val="0"/>
              </w:rPr>
              <w:t xml:space="preserve"> por el </w:t>
            </w:r>
            <w:r w:rsidDel="00000000" w:rsidR="00000000" w:rsidRPr="00000000">
              <w:rPr>
                <w:rtl w:val="0"/>
              </w:rPr>
              <w:t xml:space="preserve">Código</w:t>
            </w:r>
            <w:r w:rsidDel="00000000" w:rsidR="00000000" w:rsidRPr="00000000">
              <w:rPr>
                <w:highlight w:val="white"/>
                <w:rtl w:val="0"/>
              </w:rPr>
              <w:t xml:space="preserve"> de </w:t>
            </w:r>
            <w:r w:rsidDel="00000000" w:rsidR="00000000" w:rsidRPr="00000000">
              <w:rPr>
                <w:rtl w:val="0"/>
              </w:rPr>
              <w:t xml:space="preserve">Comercio</w:t>
            </w:r>
            <w:r w:rsidDel="00000000" w:rsidR="00000000" w:rsidRPr="00000000">
              <w:rPr>
                <w:highlight w:val="white"/>
                <w:rtl w:val="0"/>
              </w:rPr>
              <w:t xml:space="preserve"> a partir </w:t>
            </w:r>
            <w:r w:rsidDel="00000000" w:rsidR="00000000" w:rsidRPr="00000000">
              <w:rPr>
                <w:rtl w:val="0"/>
              </w:rPr>
              <w:t xml:space="preserve">del</w:t>
            </w:r>
            <w:r w:rsidDel="00000000" w:rsidR="00000000" w:rsidRPr="00000000">
              <w:rPr>
                <w:highlight w:val="white"/>
                <w:rtl w:val="0"/>
              </w:rPr>
              <w:t xml:space="preserve"> artículo 373.</w:t>
            </w:r>
          </w:p>
          <w:p w:rsidR="00000000" w:rsidDel="00000000" w:rsidP="00000000" w:rsidRDefault="00000000" w:rsidRPr="00000000" w14:paraId="00000111">
            <w:pPr>
              <w:widowControl w:val="0"/>
              <w:spacing w:after="240" w:before="240" w:lineRule="auto"/>
              <w:rPr/>
            </w:pPr>
            <w:r w:rsidDel="00000000" w:rsidR="00000000" w:rsidRPr="00000000">
              <w:rPr>
                <w:b w:val="1"/>
                <w:highlight w:val="white"/>
                <w:rtl w:val="0"/>
              </w:rPr>
              <w:t xml:space="preserve">S.A.S.</w:t>
            </w:r>
            <w:r w:rsidDel="00000000" w:rsidR="00000000" w:rsidRPr="00000000">
              <w:rPr>
                <w:highlight w:val="white"/>
                <w:rtl w:val="0"/>
              </w:rPr>
              <w:t xml:space="preserve"> corresponde a las siglas de Sociedad por Acciones Simplificada, que es una sociedad de capital </w:t>
            </w:r>
            <w:r w:rsidDel="00000000" w:rsidR="00000000" w:rsidRPr="00000000">
              <w:rPr>
                <w:rtl w:val="0"/>
              </w:rPr>
              <w:t xml:space="preserve">similar</w:t>
            </w:r>
            <w:r w:rsidDel="00000000" w:rsidR="00000000" w:rsidRPr="00000000">
              <w:rPr>
                <w:highlight w:val="white"/>
                <w:rtl w:val="0"/>
              </w:rPr>
              <w:t xml:space="preserve"> a una sociedad anónima sin </w:t>
            </w:r>
            <w:r w:rsidDel="00000000" w:rsidR="00000000" w:rsidRPr="00000000">
              <w:rPr>
                <w:rtl w:val="0"/>
              </w:rPr>
              <w:t xml:space="preserve">necesidad de</w:t>
            </w:r>
            <w:r w:rsidDel="00000000" w:rsidR="00000000" w:rsidRPr="00000000">
              <w:rPr>
                <w:highlight w:val="white"/>
                <w:rtl w:val="0"/>
              </w:rPr>
              <w:t xml:space="preserve"> ser una </w:t>
            </w:r>
            <w:r w:rsidDel="00000000" w:rsidR="00000000" w:rsidRPr="00000000">
              <w:rPr>
                <w:rtl w:val="0"/>
              </w:rPr>
              <w:t xml:space="preserve">persona jurídica.</w:t>
            </w:r>
          </w:p>
          <w:p w:rsidR="00000000" w:rsidDel="00000000" w:rsidP="00000000" w:rsidRDefault="00000000" w:rsidRPr="00000000" w14:paraId="00000112">
            <w:pPr>
              <w:widowControl w:val="0"/>
              <w:spacing w:after="240" w:before="240" w:lineRule="auto"/>
              <w:rPr>
                <w:b w:val="1"/>
              </w:rPr>
            </w:pPr>
            <w:r w:rsidDel="00000000" w:rsidR="00000000" w:rsidRPr="00000000">
              <w:rPr>
                <w:highlight w:val="white"/>
                <w:rtl w:val="0"/>
              </w:rPr>
              <w:t xml:space="preserve">Una de las características de las S.A.S. es </w:t>
            </w:r>
            <w:r w:rsidDel="00000000" w:rsidR="00000000" w:rsidRPr="00000000">
              <w:rPr>
                <w:rtl w:val="0"/>
              </w:rPr>
              <w:t xml:space="preserve">que</w:t>
            </w:r>
            <w:r w:rsidDel="00000000" w:rsidR="00000000" w:rsidRPr="00000000">
              <w:rPr>
                <w:highlight w:val="white"/>
                <w:rtl w:val="0"/>
              </w:rPr>
              <w:t xml:space="preserve"> su </w:t>
            </w:r>
            <w:r w:rsidDel="00000000" w:rsidR="00000000" w:rsidRPr="00000000">
              <w:rPr>
                <w:rtl w:val="0"/>
              </w:rPr>
              <w:t xml:space="preserve">constitución es,</w:t>
            </w:r>
            <w:r w:rsidDel="00000000" w:rsidR="00000000" w:rsidRPr="00000000">
              <w:rPr>
                <w:highlight w:val="white"/>
                <w:rtl w:val="0"/>
              </w:rPr>
              <w:t xml:space="preserve"> como su nombre lo indica, simplificada en la medida en que puede </w:t>
            </w:r>
            <w:r w:rsidDel="00000000" w:rsidR="00000000" w:rsidRPr="00000000">
              <w:rPr>
                <w:rtl w:val="0"/>
              </w:rPr>
              <w:t xml:space="preserve">constituirse</w:t>
            </w:r>
            <w:r w:rsidDel="00000000" w:rsidR="00000000" w:rsidRPr="00000000">
              <w:rPr>
                <w:highlight w:val="white"/>
                <w:rtl w:val="0"/>
              </w:rPr>
              <w:t xml:space="preserve"> mediante escritura </w:t>
            </w:r>
            <w:r w:rsidDel="00000000" w:rsidR="00000000" w:rsidRPr="00000000">
              <w:rPr>
                <w:rtl w:val="0"/>
              </w:rPr>
              <w:t xml:space="preserve">privada, salvo</w:t>
            </w:r>
            <w:r w:rsidDel="00000000" w:rsidR="00000000" w:rsidRPr="00000000">
              <w:rPr>
                <w:highlight w:val="white"/>
                <w:rtl w:val="0"/>
              </w:rPr>
              <w:t xml:space="preserve"> que </w:t>
            </w:r>
            <w:r w:rsidDel="00000000" w:rsidR="00000000" w:rsidRPr="00000000">
              <w:rPr>
                <w:rtl w:val="0"/>
              </w:rPr>
              <w:t xml:space="preserve">la constitución prevea la sucesión de bienes por correo público, en este caso sí, debe constituirse mediante un certificado público. Es decir,</w:t>
            </w:r>
            <w:r w:rsidDel="00000000" w:rsidR="00000000" w:rsidRPr="00000000">
              <w:rPr>
                <w:highlight w:val="white"/>
                <w:rtl w:val="0"/>
              </w:rPr>
              <w:t xml:space="preserve"> por regla </w:t>
            </w:r>
            <w:r w:rsidDel="00000000" w:rsidR="00000000" w:rsidRPr="00000000">
              <w:rPr>
                <w:rtl w:val="0"/>
              </w:rPr>
              <w:t xml:space="preserve">general,</w:t>
            </w:r>
            <w:r w:rsidDel="00000000" w:rsidR="00000000" w:rsidRPr="00000000">
              <w:rPr>
                <w:highlight w:val="white"/>
                <w:rtl w:val="0"/>
              </w:rPr>
              <w:t xml:space="preserve"> no es necesario </w:t>
            </w:r>
            <w:r w:rsidDel="00000000" w:rsidR="00000000" w:rsidRPr="00000000">
              <w:rPr>
                <w:rtl w:val="0"/>
              </w:rPr>
              <w:t xml:space="preserve">formalizarla</w:t>
            </w:r>
            <w:r w:rsidDel="00000000" w:rsidR="00000000" w:rsidRPr="00000000">
              <w:rPr>
                <w:highlight w:val="white"/>
                <w:rtl w:val="0"/>
              </w:rPr>
              <w:t xml:space="preserve"> mediante escritura pública en </w:t>
            </w:r>
            <w:r w:rsidDel="00000000" w:rsidR="00000000" w:rsidRPr="00000000">
              <w:rPr>
                <w:rtl w:val="0"/>
              </w:rPr>
              <w:t xml:space="preserve">notario, basta</w:t>
            </w:r>
            <w:r w:rsidDel="00000000" w:rsidR="00000000" w:rsidRPr="00000000">
              <w:rPr>
                <w:highlight w:val="white"/>
                <w:rtl w:val="0"/>
              </w:rPr>
              <w:t xml:space="preserve"> un contrato privado, que luego se inscribe en el registro mercantil, según lo </w:t>
            </w:r>
            <w:r w:rsidDel="00000000" w:rsidR="00000000" w:rsidRPr="00000000">
              <w:rPr>
                <w:rtl w:val="0"/>
              </w:rPr>
              <w:t xml:space="preserve">previsto en</w:t>
            </w:r>
            <w:r w:rsidDel="00000000" w:rsidR="00000000" w:rsidRPr="00000000">
              <w:rPr>
                <w:highlight w:val="white"/>
                <w:rtl w:val="0"/>
              </w:rPr>
              <w:t xml:space="preserve"> el artículo 5 </w:t>
            </w:r>
            <w:r w:rsidDel="00000000" w:rsidR="00000000" w:rsidRPr="00000000">
              <w:rPr>
                <w:rtl w:val="0"/>
              </w:rPr>
              <w:t xml:space="preserve">del Código.</w:t>
            </w:r>
            <w:r w:rsidDel="00000000" w:rsidR="00000000" w:rsidRPr="00000000">
              <w:rPr>
                <w:highlight w:val="white"/>
                <w:rtl w:val="0"/>
              </w:rPr>
              <w:t xml:space="preserve"> </w:t>
            </w:r>
            <w:r w:rsidDel="00000000" w:rsidR="00000000" w:rsidRPr="00000000">
              <w:rPr>
                <w:strike w:val="1"/>
                <w:color w:val="ff0000"/>
                <w:highlight w:val="white"/>
                <w:rtl w:val="0"/>
              </w:rPr>
              <w:t xml:space="preserve">1258 </w:t>
            </w:r>
            <w:r w:rsidDel="00000000" w:rsidR="00000000" w:rsidRPr="00000000">
              <w:rPr>
                <w:strike w:val="1"/>
                <w:color w:val="ff0000"/>
                <w:rtl w:val="0"/>
              </w:rPr>
              <w:t xml:space="preserve">para el año</w:t>
            </w:r>
            <w:r w:rsidDel="00000000" w:rsidR="00000000" w:rsidRPr="00000000">
              <w:rPr>
                <w:strike w:val="1"/>
                <w:color w:val="ff0000"/>
                <w:highlight w:val="white"/>
                <w:rtl w:val="0"/>
              </w:rPr>
              <w:t xml:space="preserve"> 2008.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240" w:before="240" w:lineRule="auto"/>
              <w:rPr>
                <w:strike w:val="1"/>
                <w:color w:val="ff0000"/>
              </w:rPr>
            </w:pPr>
            <w:r w:rsidDel="00000000" w:rsidR="00000000" w:rsidRPr="00000000">
              <w:rPr>
                <w:b w:val="1"/>
                <w:rtl w:val="0"/>
              </w:rPr>
              <w:t xml:space="preserve">La</w:t>
            </w:r>
            <w:r w:rsidDel="00000000" w:rsidR="00000000" w:rsidRPr="00000000">
              <w:rPr>
                <w:b w:val="1"/>
                <w:highlight w:val="white"/>
                <w:rtl w:val="0"/>
              </w:rPr>
              <w:t xml:space="preserve"> sociedad en comandita </w:t>
            </w:r>
            <w:r w:rsidDel="00000000" w:rsidR="00000000" w:rsidRPr="00000000">
              <w:rPr>
                <w:highlight w:val="white"/>
                <w:rtl w:val="0"/>
              </w:rPr>
              <w:t xml:space="preserve">es un tipo de sociedad en la que </w:t>
            </w:r>
            <w:r w:rsidDel="00000000" w:rsidR="00000000" w:rsidRPr="00000000">
              <w:rPr>
                <w:rtl w:val="0"/>
              </w:rPr>
              <w:t xml:space="preserve">existe</w:t>
            </w:r>
            <w:r w:rsidDel="00000000" w:rsidR="00000000" w:rsidRPr="00000000">
              <w:rPr>
                <w:highlight w:val="white"/>
                <w:rtl w:val="0"/>
              </w:rPr>
              <w:t xml:space="preserve"> un grupo de </w:t>
            </w:r>
            <w:r w:rsidDel="00000000" w:rsidR="00000000" w:rsidRPr="00000000">
              <w:rPr>
                <w:rtl w:val="0"/>
              </w:rPr>
              <w:t xml:space="preserve">socios administradores, acompañado</w:t>
            </w:r>
            <w:r w:rsidDel="00000000" w:rsidR="00000000" w:rsidRPr="00000000">
              <w:rPr>
                <w:highlight w:val="white"/>
                <w:rtl w:val="0"/>
              </w:rPr>
              <w:t xml:space="preserve"> de otro grupo de socios que aportan capital sin asumir </w:t>
            </w:r>
            <w:r w:rsidDel="00000000" w:rsidR="00000000" w:rsidRPr="00000000">
              <w:rPr>
                <w:rtl w:val="0"/>
              </w:rPr>
              <w:t xml:space="preserve">responsabilidad alguna</w:t>
            </w:r>
            <w:r w:rsidDel="00000000" w:rsidR="00000000" w:rsidRPr="00000000">
              <w:rPr>
                <w:highlight w:val="white"/>
                <w:rtl w:val="0"/>
              </w:rPr>
              <w:t xml:space="preserve"> más allá de sus </w:t>
            </w:r>
            <w:r w:rsidDel="00000000" w:rsidR="00000000" w:rsidRPr="00000000">
              <w:rPr>
                <w:rtl w:val="0"/>
              </w:rPr>
              <w:t xml:space="preserve">aportes. </w:t>
            </w:r>
            <w:r w:rsidDel="00000000" w:rsidR="00000000" w:rsidRPr="00000000">
              <w:rPr>
                <w:b w:val="1"/>
                <w:strike w:val="1"/>
                <w:color w:val="ff0000"/>
                <w:rtl w:val="0"/>
              </w:rPr>
              <w:t xml:space="preserve">La</w:t>
            </w:r>
            <w:r w:rsidDel="00000000" w:rsidR="00000000" w:rsidRPr="00000000">
              <w:rPr>
                <w:b w:val="1"/>
                <w:strike w:val="1"/>
                <w:color w:val="ff0000"/>
                <w:highlight w:val="white"/>
                <w:rtl w:val="0"/>
              </w:rPr>
              <w:t xml:space="preserve"> sociedad en comandita </w:t>
            </w:r>
            <w:r w:rsidDel="00000000" w:rsidR="00000000" w:rsidRPr="00000000">
              <w:rPr>
                <w:strike w:val="1"/>
                <w:color w:val="ff0000"/>
                <w:highlight w:val="white"/>
                <w:rtl w:val="0"/>
              </w:rPr>
              <w:t xml:space="preserve">es un tipo de sociedad en la que </w:t>
            </w:r>
            <w:r w:rsidDel="00000000" w:rsidR="00000000" w:rsidRPr="00000000">
              <w:rPr>
                <w:strike w:val="1"/>
                <w:color w:val="ff0000"/>
                <w:rtl w:val="0"/>
              </w:rPr>
              <w:t xml:space="preserve">existe</w:t>
            </w:r>
            <w:r w:rsidDel="00000000" w:rsidR="00000000" w:rsidRPr="00000000">
              <w:rPr>
                <w:strike w:val="1"/>
                <w:color w:val="ff0000"/>
                <w:highlight w:val="white"/>
                <w:rtl w:val="0"/>
              </w:rPr>
              <w:t xml:space="preserve"> un grupo de </w:t>
            </w:r>
            <w:r w:rsidDel="00000000" w:rsidR="00000000" w:rsidRPr="00000000">
              <w:rPr>
                <w:strike w:val="1"/>
                <w:color w:val="ff0000"/>
                <w:rtl w:val="0"/>
              </w:rPr>
              <w:t xml:space="preserve">socios administradores, acompañado</w:t>
            </w:r>
            <w:r w:rsidDel="00000000" w:rsidR="00000000" w:rsidRPr="00000000">
              <w:rPr>
                <w:strike w:val="1"/>
                <w:color w:val="ff0000"/>
                <w:highlight w:val="white"/>
                <w:rtl w:val="0"/>
              </w:rPr>
              <w:t xml:space="preserve"> de otro grupo de socios que aportan capital sin asumir </w:t>
            </w:r>
            <w:r w:rsidDel="00000000" w:rsidR="00000000" w:rsidRPr="00000000">
              <w:rPr>
                <w:strike w:val="1"/>
                <w:color w:val="ff0000"/>
                <w:rtl w:val="0"/>
              </w:rPr>
              <w:t xml:space="preserve">responsabilidad alguna</w:t>
            </w:r>
            <w:r w:rsidDel="00000000" w:rsidR="00000000" w:rsidRPr="00000000">
              <w:rPr>
                <w:strike w:val="1"/>
                <w:color w:val="ff0000"/>
                <w:highlight w:val="white"/>
                <w:rtl w:val="0"/>
              </w:rPr>
              <w:t xml:space="preserve"> más allá de sus </w:t>
            </w:r>
            <w:r w:rsidDel="00000000" w:rsidR="00000000" w:rsidRPr="00000000">
              <w:rPr>
                <w:strike w:val="1"/>
                <w:color w:val="ff0000"/>
                <w:rtl w:val="0"/>
              </w:rPr>
              <w:t xml:space="preserve">aportes.</w:t>
            </w:r>
          </w:p>
          <w:p w:rsidR="00000000" w:rsidDel="00000000" w:rsidP="00000000" w:rsidRDefault="00000000" w:rsidRPr="00000000" w14:paraId="00000115">
            <w:pPr>
              <w:widowControl w:val="0"/>
              <w:spacing w:after="240" w:before="240" w:lineRule="auto"/>
              <w:rPr/>
            </w:pPr>
            <w:r w:rsidDel="00000000" w:rsidR="00000000" w:rsidRPr="00000000">
              <w:rPr>
                <w:rtl w:val="0"/>
              </w:rPr>
              <w:t xml:space="preserve">Comanditar es</w:t>
            </w:r>
            <w:r w:rsidDel="00000000" w:rsidR="00000000" w:rsidRPr="00000000">
              <w:rPr>
                <w:highlight w:val="white"/>
                <w:rtl w:val="0"/>
              </w:rPr>
              <w:t xml:space="preserve"> acompañar, </w:t>
            </w:r>
            <w:r w:rsidDel="00000000" w:rsidR="00000000" w:rsidRPr="00000000">
              <w:rPr>
                <w:rtl w:val="0"/>
              </w:rPr>
              <w:t xml:space="preserve">es</w:t>
            </w:r>
            <w:r w:rsidDel="00000000" w:rsidR="00000000" w:rsidRPr="00000000">
              <w:rPr>
                <w:highlight w:val="white"/>
                <w:rtl w:val="0"/>
              </w:rPr>
              <w:t xml:space="preserve"> también </w:t>
            </w:r>
            <w:r w:rsidDel="00000000" w:rsidR="00000000" w:rsidRPr="00000000">
              <w:rPr>
                <w:rtl w:val="0"/>
              </w:rPr>
              <w:t xml:space="preserve">dar medios a una empresa</w:t>
            </w:r>
            <w:r w:rsidDel="00000000" w:rsidR="00000000" w:rsidRPr="00000000">
              <w:rPr>
                <w:highlight w:val="white"/>
                <w:rtl w:val="0"/>
              </w:rPr>
              <w:t xml:space="preserve"> sin asumir responsabilidades </w:t>
            </w:r>
            <w:r w:rsidDel="00000000" w:rsidR="00000000" w:rsidRPr="00000000">
              <w:rPr>
                <w:rtl w:val="0"/>
              </w:rPr>
              <w:t xml:space="preserve">comerciales. Por</w:t>
            </w:r>
            <w:r w:rsidDel="00000000" w:rsidR="00000000" w:rsidRPr="00000000">
              <w:rPr>
                <w:highlight w:val="white"/>
                <w:rtl w:val="0"/>
              </w:rPr>
              <w:t xml:space="preserve"> ello, los socios </w:t>
            </w:r>
            <w:r w:rsidDel="00000000" w:rsidR="00000000" w:rsidRPr="00000000">
              <w:rPr>
                <w:rtl w:val="0"/>
              </w:rPr>
              <w:t xml:space="preserve">colectivos</w:t>
            </w:r>
            <w:r w:rsidDel="00000000" w:rsidR="00000000" w:rsidRPr="00000000">
              <w:rPr>
                <w:highlight w:val="white"/>
                <w:rtl w:val="0"/>
              </w:rPr>
              <w:t xml:space="preserve"> tienen responsabilidad limitada, </w:t>
            </w:r>
            <w:r w:rsidDel="00000000" w:rsidR="00000000" w:rsidRPr="00000000">
              <w:rPr>
                <w:rtl w:val="0"/>
              </w:rPr>
              <w:t xml:space="preserve">mientras que</w:t>
            </w:r>
            <w:r w:rsidDel="00000000" w:rsidR="00000000" w:rsidRPr="00000000">
              <w:rPr>
                <w:highlight w:val="white"/>
                <w:rtl w:val="0"/>
              </w:rPr>
              <w:t xml:space="preserve"> los socios </w:t>
            </w:r>
            <w:r w:rsidDel="00000000" w:rsidR="00000000" w:rsidRPr="00000000">
              <w:rPr>
                <w:rtl w:val="0"/>
              </w:rPr>
              <w:t xml:space="preserve">administradores,</w:t>
            </w:r>
            <w:r w:rsidDel="00000000" w:rsidR="00000000" w:rsidRPr="00000000">
              <w:rPr>
                <w:highlight w:val="white"/>
                <w:rtl w:val="0"/>
              </w:rPr>
              <w:t xml:space="preserve"> que </w:t>
            </w:r>
            <w:r w:rsidDel="00000000" w:rsidR="00000000" w:rsidRPr="00000000">
              <w:rPr>
                <w:rtl w:val="0"/>
              </w:rPr>
              <w:t xml:space="preserve">dirigen y administran</w:t>
            </w:r>
            <w:r w:rsidDel="00000000" w:rsidR="00000000" w:rsidRPr="00000000">
              <w:rPr>
                <w:highlight w:val="white"/>
                <w:rtl w:val="0"/>
              </w:rPr>
              <w:t xml:space="preserve"> la </w:t>
            </w:r>
            <w:r w:rsidDel="00000000" w:rsidR="00000000" w:rsidRPr="00000000">
              <w:rPr>
                <w:rtl w:val="0"/>
              </w:rPr>
              <w:t xml:space="preserve">sociedad,</w:t>
            </w:r>
            <w:r w:rsidDel="00000000" w:rsidR="00000000" w:rsidRPr="00000000">
              <w:rPr>
                <w:highlight w:val="white"/>
                <w:rtl w:val="0"/>
              </w:rPr>
              <w:t xml:space="preserve"> tienen responsabilidad solidaria e ilimitada.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7">
            <w:pPr>
              <w:widowControl w:val="0"/>
              <w:spacing w:after="240" w:before="240" w:lineRule="auto"/>
              <w:rPr>
                <w:highlight w:val="white"/>
              </w:rPr>
            </w:pPr>
            <w:r w:rsidDel="00000000" w:rsidR="00000000" w:rsidRPr="00000000">
              <w:rPr>
                <w:b w:val="1"/>
                <w:highlight w:val="white"/>
                <w:rtl w:val="0"/>
              </w:rPr>
              <w:t xml:space="preserve">Las sociedades de economía mixta</w:t>
            </w:r>
            <w:r w:rsidDel="00000000" w:rsidR="00000000" w:rsidRPr="00000000">
              <w:rPr>
                <w:highlight w:val="white"/>
                <w:rtl w:val="0"/>
              </w:rPr>
              <w:t xml:space="preserve">, las define el código de comercio en el artículo 461 de la siguiente manera, y en su primer inciso señala: «Son de economía mixta las sociedades comerciales que se constituyen con aportes estatales y de capital privado.» Cuando los aportes estatales sean del 90 % o más en las sociedades de economía mixta, estas se someterán al régimen de las sociedades comerciales e industriales del estado.</w:t>
            </w:r>
          </w:p>
          <w:p w:rsidR="00000000" w:rsidDel="00000000" w:rsidP="00000000" w:rsidRDefault="00000000" w:rsidRPr="00000000" w14:paraId="00000118">
            <w:pPr>
              <w:widowControl w:val="0"/>
              <w:spacing w:after="240" w:before="240" w:lineRule="auto"/>
              <w:rPr>
                <w:b w:val="1"/>
                <w:highlight w:val="white"/>
              </w:rPr>
            </w:pPr>
            <w:r w:rsidDel="00000000" w:rsidR="00000000" w:rsidRPr="00000000">
              <w:rPr>
                <w:rtl w:val="0"/>
              </w:rPr>
              <w:t xml:space="preserve">Las contribuciones del Estado a una empresa mixta incluyen los beneficios que el Estado puede otorgar a esa empresa de conformidad con el artículo 463 del Código de Comercio. </w:t>
            </w:r>
            <w:r w:rsidDel="00000000" w:rsidR="00000000" w:rsidRPr="00000000">
              <w:rPr>
                <w:strike w:val="1"/>
                <w:color w:val="ff0000"/>
                <w:rtl w:val="0"/>
              </w:rPr>
              <w:t xml:space="preserve">Si los aportes estatales son del 90 % o más, en las sociedades de economía mixta estas se someterán al régimen de las sociedades comerciales e industriales del estado.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240" w:before="240" w:lineRule="auto"/>
              <w:rPr/>
            </w:pPr>
            <w:r w:rsidDel="00000000" w:rsidR="00000000" w:rsidRPr="00000000">
              <w:rPr>
                <w:b w:val="1"/>
                <w:highlight w:val="white"/>
                <w:rtl w:val="0"/>
              </w:rPr>
              <w:t xml:space="preserve">Las </w:t>
            </w:r>
            <w:r w:rsidDel="00000000" w:rsidR="00000000" w:rsidRPr="00000000">
              <w:rPr>
                <w:b w:val="1"/>
                <w:rtl w:val="0"/>
              </w:rPr>
              <w:t xml:space="preserve">Sociedades Limitadas</w:t>
            </w:r>
            <w:r w:rsidDel="00000000" w:rsidR="00000000" w:rsidRPr="00000000">
              <w:rPr>
                <w:rtl w:val="0"/>
              </w:rPr>
              <w:t xml:space="preserve"> </w:t>
            </w:r>
            <w:r w:rsidDel="00000000" w:rsidR="00000000" w:rsidRPr="00000000">
              <w:rPr>
                <w:highlight w:val="white"/>
                <w:rtl w:val="0"/>
              </w:rPr>
              <w:t xml:space="preserve">en Colombia </w:t>
            </w:r>
            <w:r w:rsidDel="00000000" w:rsidR="00000000" w:rsidRPr="00000000">
              <w:rPr>
                <w:rtl w:val="0"/>
              </w:rPr>
              <w:t xml:space="preserve">se rigen</w:t>
            </w:r>
            <w:r w:rsidDel="00000000" w:rsidR="00000000" w:rsidRPr="00000000">
              <w:rPr>
                <w:highlight w:val="white"/>
                <w:rtl w:val="0"/>
              </w:rPr>
              <w:t xml:space="preserve"> por el </w:t>
            </w:r>
            <w:r w:rsidDel="00000000" w:rsidR="00000000" w:rsidRPr="00000000">
              <w:rPr>
                <w:rtl w:val="0"/>
              </w:rPr>
              <w:t xml:space="preserve">Código</w:t>
            </w:r>
            <w:r w:rsidDel="00000000" w:rsidR="00000000" w:rsidRPr="00000000">
              <w:rPr>
                <w:highlight w:val="white"/>
                <w:rtl w:val="0"/>
              </w:rPr>
              <w:t xml:space="preserve"> de </w:t>
            </w:r>
            <w:r w:rsidDel="00000000" w:rsidR="00000000" w:rsidRPr="00000000">
              <w:rPr>
                <w:rtl w:val="0"/>
              </w:rPr>
              <w:t xml:space="preserve">Comercio, Secciones 353</w:t>
            </w:r>
            <w:r w:rsidDel="00000000" w:rsidR="00000000" w:rsidRPr="00000000">
              <w:rPr>
                <w:highlight w:val="white"/>
                <w:rtl w:val="0"/>
              </w:rPr>
              <w:t xml:space="preserve"> a </w:t>
            </w:r>
            <w:r w:rsidDel="00000000" w:rsidR="00000000" w:rsidRPr="00000000">
              <w:rPr>
                <w:rtl w:val="0"/>
              </w:rPr>
              <w:t xml:space="preserve">372. Tiene las características</w:t>
            </w:r>
            <w:r w:rsidDel="00000000" w:rsidR="00000000" w:rsidRPr="00000000">
              <w:rPr>
                <w:highlight w:val="white"/>
                <w:rtl w:val="0"/>
              </w:rPr>
              <w:t xml:space="preserve"> de </w:t>
            </w:r>
            <w:r w:rsidDel="00000000" w:rsidR="00000000" w:rsidRPr="00000000">
              <w:rPr>
                <w:rtl w:val="0"/>
              </w:rPr>
              <w:t xml:space="preserve">que</w:t>
            </w:r>
            <w:r w:rsidDel="00000000" w:rsidR="00000000" w:rsidRPr="00000000">
              <w:rPr>
                <w:highlight w:val="white"/>
                <w:rtl w:val="0"/>
              </w:rPr>
              <w:t xml:space="preserve"> es una sociedad </w:t>
            </w:r>
            <w:r w:rsidDel="00000000" w:rsidR="00000000" w:rsidRPr="00000000">
              <w:rPr>
                <w:rtl w:val="0"/>
              </w:rPr>
              <w:t xml:space="preserve">general, tiene</w:t>
            </w:r>
            <w:r w:rsidDel="00000000" w:rsidR="00000000" w:rsidRPr="00000000">
              <w:rPr>
                <w:highlight w:val="white"/>
                <w:rtl w:val="0"/>
              </w:rPr>
              <w:t xml:space="preserve"> responsabilidad limitada, tiene un número limitado de socios y el capital social debe </w:t>
            </w:r>
            <w:r w:rsidDel="00000000" w:rsidR="00000000" w:rsidRPr="00000000">
              <w:rPr>
                <w:rtl w:val="0"/>
              </w:rPr>
              <w:t xml:space="preserve">estar registrado</w:t>
            </w:r>
            <w:r w:rsidDel="00000000" w:rsidR="00000000" w:rsidRPr="00000000">
              <w:rPr>
                <w:highlight w:val="white"/>
                <w:rtl w:val="0"/>
              </w:rPr>
              <w:t xml:space="preserve"> y </w:t>
            </w:r>
            <w:r w:rsidDel="00000000" w:rsidR="00000000" w:rsidRPr="00000000">
              <w:rPr>
                <w:rtl w:val="0"/>
              </w:rPr>
              <w:t xml:space="preserve">pagado.</w:t>
            </w:r>
          </w:p>
          <w:p w:rsidR="00000000" w:rsidDel="00000000" w:rsidP="00000000" w:rsidRDefault="00000000" w:rsidRPr="00000000" w14:paraId="0000011B">
            <w:pPr>
              <w:widowControl w:val="0"/>
              <w:rPr/>
            </w:pPr>
            <w:r w:rsidDel="00000000" w:rsidR="00000000" w:rsidRPr="00000000">
              <w:rPr>
                <w:highlight w:val="white"/>
                <w:rtl w:val="0"/>
              </w:rPr>
              <w:t xml:space="preserve">La </w:t>
            </w:r>
            <w:r w:rsidDel="00000000" w:rsidR="00000000" w:rsidRPr="00000000">
              <w:rPr>
                <w:rtl w:val="0"/>
              </w:rPr>
              <w:t xml:space="preserve">denominación</w:t>
            </w:r>
            <w:r w:rsidDel="00000000" w:rsidR="00000000" w:rsidRPr="00000000">
              <w:rPr>
                <w:highlight w:val="white"/>
                <w:rtl w:val="0"/>
              </w:rPr>
              <w:t xml:space="preserve"> social </w:t>
            </w:r>
            <w:r w:rsidDel="00000000" w:rsidR="00000000" w:rsidRPr="00000000">
              <w:rPr>
                <w:rtl w:val="0"/>
              </w:rPr>
              <w:t xml:space="preserve">para</w:t>
            </w:r>
            <w:r w:rsidDel="00000000" w:rsidR="00000000" w:rsidRPr="00000000">
              <w:rPr>
                <w:highlight w:val="white"/>
                <w:rtl w:val="0"/>
              </w:rPr>
              <w:t xml:space="preserve"> este tipo de sociedades se </w:t>
            </w:r>
            <w:r w:rsidDel="00000000" w:rsidR="00000000" w:rsidRPr="00000000">
              <w:rPr>
                <w:rtl w:val="0"/>
              </w:rPr>
              <w:t xml:space="preserve">distingue por el hecho de que</w:t>
            </w:r>
            <w:r w:rsidDel="00000000" w:rsidR="00000000" w:rsidRPr="00000000">
              <w:rPr>
                <w:highlight w:val="white"/>
                <w:rtl w:val="0"/>
              </w:rPr>
              <w:t xml:space="preserve"> debe ir acompañada de la </w:t>
            </w:r>
            <w:r w:rsidDel="00000000" w:rsidR="00000000" w:rsidRPr="00000000">
              <w:rPr>
                <w:rtl w:val="0"/>
              </w:rPr>
              <w:t xml:space="preserve">palabra “Ltda.”, tal</w:t>
            </w:r>
            <w:r w:rsidDel="00000000" w:rsidR="00000000" w:rsidRPr="00000000">
              <w:rPr>
                <w:highlight w:val="white"/>
                <w:rtl w:val="0"/>
              </w:rPr>
              <w:t xml:space="preserve"> como </w:t>
            </w:r>
            <w:r w:rsidDel="00000000" w:rsidR="00000000" w:rsidRPr="00000000">
              <w:rPr>
                <w:rtl w:val="0"/>
              </w:rPr>
              <w:t xml:space="preserve">se define en</w:t>
            </w:r>
            <w:r w:rsidDel="00000000" w:rsidR="00000000" w:rsidRPr="00000000">
              <w:rPr>
                <w:highlight w:val="white"/>
                <w:rtl w:val="0"/>
              </w:rPr>
              <w:t xml:space="preserve"> el artículo 357 del </w:t>
            </w:r>
            <w:r w:rsidDel="00000000" w:rsidR="00000000" w:rsidRPr="00000000">
              <w:rPr>
                <w:rtl w:val="0"/>
              </w:rPr>
              <w:t xml:space="preserve">Código</w:t>
            </w:r>
            <w:r w:rsidDel="00000000" w:rsidR="00000000" w:rsidRPr="00000000">
              <w:rPr>
                <w:highlight w:val="white"/>
                <w:rtl w:val="0"/>
              </w:rPr>
              <w:t xml:space="preserve"> de </w:t>
            </w:r>
            <w:r w:rsidDel="00000000" w:rsidR="00000000" w:rsidRPr="00000000">
              <w:rPr>
                <w:rtl w:val="0"/>
              </w:rPr>
              <w:t xml:space="preserve">Comercio. Esta abreviatura</w:t>
            </w:r>
            <w:r w:rsidDel="00000000" w:rsidR="00000000" w:rsidRPr="00000000">
              <w:rPr>
                <w:highlight w:val="white"/>
                <w:rtl w:val="0"/>
              </w:rPr>
              <w:t xml:space="preserve"> es tan importante </w:t>
            </w:r>
            <w:r w:rsidDel="00000000" w:rsidR="00000000" w:rsidRPr="00000000">
              <w:rPr>
                <w:rtl w:val="0"/>
              </w:rPr>
              <w:t xml:space="preserve">que,</w:t>
            </w:r>
            <w:r w:rsidDel="00000000" w:rsidR="00000000" w:rsidRPr="00000000">
              <w:rPr>
                <w:highlight w:val="white"/>
                <w:rtl w:val="0"/>
              </w:rPr>
              <w:t xml:space="preserve"> si no </w:t>
            </w:r>
            <w:r w:rsidDel="00000000" w:rsidR="00000000" w:rsidRPr="00000000">
              <w:rPr>
                <w:rtl w:val="0"/>
              </w:rPr>
              <w:t xml:space="preserve">consta</w:t>
            </w:r>
            <w:r w:rsidDel="00000000" w:rsidR="00000000" w:rsidRPr="00000000">
              <w:rPr>
                <w:highlight w:val="white"/>
                <w:rtl w:val="0"/>
              </w:rPr>
              <w:t xml:space="preserve"> en los </w:t>
            </w:r>
            <w:r w:rsidDel="00000000" w:rsidR="00000000" w:rsidRPr="00000000">
              <w:rPr>
                <w:rtl w:val="0"/>
              </w:rPr>
              <w:t xml:space="preserve">estatutos sociales,</w:t>
            </w:r>
            <w:r w:rsidDel="00000000" w:rsidR="00000000" w:rsidRPr="00000000">
              <w:rPr>
                <w:highlight w:val="white"/>
                <w:rtl w:val="0"/>
              </w:rPr>
              <w:t xml:space="preserve"> la responsabilidad de los socios </w:t>
            </w:r>
            <w:r w:rsidDel="00000000" w:rsidR="00000000" w:rsidRPr="00000000">
              <w:rPr>
                <w:rtl w:val="0"/>
              </w:rPr>
              <w:t xml:space="preserve">no se limitará al término común e ilimitado.</w:t>
            </w:r>
          </w:p>
          <w:p w:rsidR="00000000" w:rsidDel="00000000" w:rsidP="00000000" w:rsidRDefault="00000000" w:rsidRPr="00000000" w14:paraId="0000011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E">
            <w:pPr>
              <w:widowControl w:val="0"/>
              <w:rPr/>
            </w:pPr>
            <w:r w:rsidDel="00000000" w:rsidR="00000000" w:rsidRPr="00000000">
              <w:rPr>
                <w:b w:val="1"/>
                <w:highlight w:val="white"/>
                <w:rtl w:val="0"/>
              </w:rPr>
              <w:t xml:space="preserve">La </w:t>
            </w:r>
            <w:r w:rsidDel="00000000" w:rsidR="00000000" w:rsidRPr="00000000">
              <w:rPr>
                <w:b w:val="1"/>
                <w:rtl w:val="0"/>
              </w:rPr>
              <w:t xml:space="preserve">Sociedad</w:t>
            </w:r>
            <w:r w:rsidDel="00000000" w:rsidR="00000000" w:rsidRPr="00000000">
              <w:rPr>
                <w:b w:val="1"/>
                <w:highlight w:val="white"/>
                <w:rtl w:val="0"/>
              </w:rPr>
              <w:t xml:space="preserve"> colectiva</w:t>
            </w:r>
            <w:r w:rsidDel="00000000" w:rsidR="00000000" w:rsidRPr="00000000">
              <w:rPr>
                <w:highlight w:val="white"/>
                <w:rtl w:val="0"/>
              </w:rPr>
              <w:t xml:space="preserve">, como su </w:t>
            </w:r>
            <w:r w:rsidDel="00000000" w:rsidR="00000000" w:rsidRPr="00000000">
              <w:rPr>
                <w:rtl w:val="0"/>
              </w:rPr>
              <w:t xml:space="preserve">nombre lo indica,</w:t>
            </w:r>
            <w:r w:rsidDel="00000000" w:rsidR="00000000" w:rsidRPr="00000000">
              <w:rPr>
                <w:highlight w:val="white"/>
                <w:rtl w:val="0"/>
              </w:rPr>
              <w:t xml:space="preserve"> es una empresa en la que la responsabilidad </w:t>
            </w:r>
            <w:r w:rsidDel="00000000" w:rsidR="00000000" w:rsidRPr="00000000">
              <w:rPr>
                <w:rtl w:val="0"/>
              </w:rPr>
              <w:t xml:space="preserve">y</w:t>
            </w:r>
            <w:r w:rsidDel="00000000" w:rsidR="00000000" w:rsidRPr="00000000">
              <w:rPr>
                <w:highlight w:val="white"/>
                <w:rtl w:val="0"/>
              </w:rPr>
              <w:t xml:space="preserve"> la </w:t>
            </w:r>
            <w:r w:rsidDel="00000000" w:rsidR="00000000" w:rsidRPr="00000000">
              <w:rPr>
                <w:rtl w:val="0"/>
              </w:rPr>
              <w:t xml:space="preserve">gestión son colectivas,</w:t>
            </w:r>
            <w:r w:rsidDel="00000000" w:rsidR="00000000" w:rsidRPr="00000000">
              <w:rPr>
                <w:highlight w:val="white"/>
                <w:rtl w:val="0"/>
              </w:rPr>
              <w:t xml:space="preserve"> es </w:t>
            </w:r>
            <w:r w:rsidDel="00000000" w:rsidR="00000000" w:rsidRPr="00000000">
              <w:rPr>
                <w:rtl w:val="0"/>
              </w:rPr>
              <w:t xml:space="preserve">decir,</w:t>
            </w:r>
            <w:r w:rsidDel="00000000" w:rsidR="00000000" w:rsidRPr="00000000">
              <w:rPr>
                <w:highlight w:val="white"/>
                <w:rtl w:val="0"/>
              </w:rPr>
              <w:t xml:space="preserve"> pertenece a todos los </w:t>
            </w:r>
            <w:r w:rsidDel="00000000" w:rsidR="00000000" w:rsidRPr="00000000">
              <w:rPr>
                <w:rtl w:val="0"/>
              </w:rPr>
              <w:t xml:space="preserve">socios.</w:t>
            </w:r>
          </w:p>
          <w:p w:rsidR="00000000" w:rsidDel="00000000" w:rsidP="00000000" w:rsidRDefault="00000000" w:rsidRPr="00000000" w14:paraId="0000011F">
            <w:pPr>
              <w:widowControl w:val="0"/>
              <w:rPr/>
            </w:pPr>
            <w:r w:rsidDel="00000000" w:rsidR="00000000" w:rsidRPr="00000000">
              <w:rPr>
                <w:rtl w:val="0"/>
              </w:rPr>
            </w:r>
          </w:p>
          <w:p w:rsidR="00000000" w:rsidDel="00000000" w:rsidP="00000000" w:rsidRDefault="00000000" w:rsidRPr="00000000" w14:paraId="00000120">
            <w:pPr>
              <w:widowControl w:val="0"/>
              <w:rPr/>
            </w:pPr>
            <w:r w:rsidDel="00000000" w:rsidR="00000000" w:rsidRPr="00000000">
              <w:rPr>
                <w:highlight w:val="white"/>
                <w:rtl w:val="0"/>
              </w:rPr>
              <w:t xml:space="preserve">Todos los socios </w:t>
            </w:r>
            <w:r w:rsidDel="00000000" w:rsidR="00000000" w:rsidRPr="00000000">
              <w:rPr>
                <w:rtl w:val="0"/>
              </w:rPr>
              <w:t xml:space="preserve">interactúan</w:t>
            </w:r>
            <w:r w:rsidDel="00000000" w:rsidR="00000000" w:rsidRPr="00000000">
              <w:rPr>
                <w:highlight w:val="white"/>
                <w:rtl w:val="0"/>
              </w:rPr>
              <w:t xml:space="preserve"> colectivamente </w:t>
            </w:r>
            <w:r w:rsidDel="00000000" w:rsidR="00000000" w:rsidRPr="00000000">
              <w:rPr>
                <w:rtl w:val="0"/>
              </w:rPr>
              <w:t xml:space="preserve">con el negocio</w:t>
            </w:r>
            <w:r w:rsidDel="00000000" w:rsidR="00000000" w:rsidRPr="00000000">
              <w:rPr>
                <w:highlight w:val="white"/>
                <w:rtl w:val="0"/>
              </w:rPr>
              <w:t xml:space="preserve"> de la </w:t>
            </w:r>
            <w:r w:rsidDel="00000000" w:rsidR="00000000" w:rsidRPr="00000000">
              <w:rPr>
                <w:rtl w:val="0"/>
              </w:rPr>
              <w:t xml:space="preserve">compañía, y</w:t>
            </w:r>
            <w:r w:rsidDel="00000000" w:rsidR="00000000" w:rsidRPr="00000000">
              <w:rPr>
                <w:highlight w:val="white"/>
                <w:rtl w:val="0"/>
              </w:rPr>
              <w:t xml:space="preserve"> todos </w:t>
            </w:r>
            <w:r w:rsidDel="00000000" w:rsidR="00000000" w:rsidRPr="00000000">
              <w:rPr>
                <w:rtl w:val="0"/>
              </w:rPr>
              <w:t xml:space="preserve">trabajan</w:t>
            </w:r>
            <w:r w:rsidDel="00000000" w:rsidR="00000000" w:rsidRPr="00000000">
              <w:rPr>
                <w:highlight w:val="white"/>
                <w:rtl w:val="0"/>
              </w:rPr>
              <w:t xml:space="preserve"> como </w:t>
            </w:r>
            <w:r w:rsidDel="00000000" w:rsidR="00000000" w:rsidRPr="00000000">
              <w:rPr>
                <w:rtl w:val="0"/>
              </w:rPr>
              <w:t xml:space="preserve">funcionarios,</w:t>
            </w:r>
            <w:r w:rsidDel="00000000" w:rsidR="00000000" w:rsidRPr="00000000">
              <w:rPr>
                <w:highlight w:val="white"/>
                <w:rtl w:val="0"/>
              </w:rPr>
              <w:t xml:space="preserve"> aunque pueden delegar </w:t>
            </w:r>
            <w:r w:rsidDel="00000000" w:rsidR="00000000" w:rsidRPr="00000000">
              <w:rPr>
                <w:rtl w:val="0"/>
              </w:rPr>
              <w:t xml:space="preserve">este trabajo</w:t>
            </w:r>
            <w:r w:rsidDel="00000000" w:rsidR="00000000" w:rsidRPr="00000000">
              <w:rPr>
                <w:highlight w:val="white"/>
                <w:rtl w:val="0"/>
              </w:rPr>
              <w:t xml:space="preserve"> en un tercero </w:t>
            </w:r>
            <w:r w:rsidDel="00000000" w:rsidR="00000000" w:rsidRPr="00000000">
              <w:rPr>
                <w:rtl w:val="0"/>
              </w:rPr>
              <w:t xml:space="preserve">u</w:t>
            </w:r>
            <w:r w:rsidDel="00000000" w:rsidR="00000000" w:rsidRPr="00000000">
              <w:rPr>
                <w:highlight w:val="white"/>
                <w:rtl w:val="0"/>
              </w:rPr>
              <w:t xml:space="preserve"> otro socio. </w:t>
            </w:r>
            <w:r w:rsidDel="00000000" w:rsidR="00000000" w:rsidRPr="00000000">
              <w:rPr>
                <w:rtl w:val="0"/>
              </w:rPr>
              <w:t xml:space="preserve">Las Sociedades Colectivas se conforman </w:t>
            </w:r>
            <w:r w:rsidDel="00000000" w:rsidR="00000000" w:rsidRPr="00000000">
              <w:rPr>
                <w:highlight w:val="white"/>
                <w:rtl w:val="0"/>
              </w:rPr>
              <w:t xml:space="preserve">entre personas, </w:t>
            </w:r>
            <w:r w:rsidDel="00000000" w:rsidR="00000000" w:rsidRPr="00000000">
              <w:rPr>
                <w:rtl w:val="0"/>
              </w:rPr>
              <w:t xml:space="preserve">en la que</w:t>
            </w:r>
            <w:r w:rsidDel="00000000" w:rsidR="00000000" w:rsidRPr="00000000">
              <w:rPr>
                <w:highlight w:val="white"/>
                <w:rtl w:val="0"/>
              </w:rPr>
              <w:t xml:space="preserve"> todos los socios </w:t>
            </w:r>
            <w:r w:rsidDel="00000000" w:rsidR="00000000" w:rsidRPr="00000000">
              <w:rPr>
                <w:rtl w:val="0"/>
              </w:rPr>
              <w:t xml:space="preserve">están interesados ​​en</w:t>
            </w:r>
            <w:r w:rsidDel="00000000" w:rsidR="00000000" w:rsidRPr="00000000">
              <w:rPr>
                <w:highlight w:val="white"/>
                <w:rtl w:val="0"/>
              </w:rPr>
              <w:t xml:space="preserve"> participar en su desarrollo, precisamente por su </w:t>
            </w:r>
            <w:r w:rsidDel="00000000" w:rsidR="00000000" w:rsidRPr="00000000">
              <w:rPr>
                <w:rtl w:val="0"/>
              </w:rPr>
              <w:t xml:space="preserve">carácter colectivo.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240" w:before="240" w:lineRule="auto"/>
              <w:rPr>
                <w:color w:val="ff0000"/>
              </w:rPr>
            </w:pPr>
            <w:r w:rsidDel="00000000" w:rsidR="00000000" w:rsidRPr="00000000">
              <w:rPr>
                <w:b w:val="1"/>
                <w:color w:val="ff0000"/>
                <w:rtl w:val="0"/>
              </w:rPr>
              <w:t xml:space="preserve">La sociedad en comandita simple</w:t>
            </w:r>
            <w:r w:rsidDel="00000000" w:rsidR="00000000" w:rsidRPr="00000000">
              <w:rPr>
                <w:color w:val="ff0000"/>
                <w:rtl w:val="0"/>
              </w:rPr>
              <w:t xml:space="preserve"> se determina porque el capital social se divide en cuotas, no en acciones.  Estas sociedades no tienen un mínimo de socios, ni definen el capital que deben suscribir y pagar.  El desarrollo es ejercido por los socios y la vigilancia por los comanditarios o un revisor fiscal. (Gerencie, 2021)</w:t>
            </w:r>
          </w:p>
          <w:p w:rsidR="00000000" w:rsidDel="00000000" w:rsidP="00000000" w:rsidRDefault="00000000" w:rsidRPr="00000000" w14:paraId="00000123">
            <w:pPr>
              <w:widowControl w:val="0"/>
              <w:spacing w:after="240" w:before="240" w:lineRule="auto"/>
              <w:rPr/>
            </w:pPr>
            <w:r w:rsidDel="00000000" w:rsidR="00000000" w:rsidRPr="00000000">
              <w:rPr>
                <w:color w:val="ff0000"/>
                <w:rtl w:val="0"/>
              </w:rPr>
              <w:t xml:space="preserve">Les aplica las normas de las sociedades colectivas y cualquier modificación debe ser aprobada por el 100 % de los socios y solo se disuelve cuando el capital social se reduce a la tercera parte o menos o cuando desaparece uno de los 2 tipos de socios (colectivo, aportan trabajo y comanditario, aportan capital social).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240" w:before="240" w:lineRule="auto"/>
              <w:rPr/>
            </w:pPr>
            <w:r w:rsidDel="00000000" w:rsidR="00000000" w:rsidRPr="00000000">
              <w:rPr>
                <w:b w:val="1"/>
                <w:rtl w:val="0"/>
              </w:rPr>
              <w:t xml:space="preserve">Empresa Unipersonal,</w:t>
            </w:r>
            <w:r w:rsidDel="00000000" w:rsidR="00000000" w:rsidRPr="00000000">
              <w:rPr>
                <w:rtl w:val="0"/>
              </w:rPr>
              <w:t xml:space="preserve"> </w:t>
            </w:r>
            <w:r w:rsidDel="00000000" w:rsidR="00000000" w:rsidRPr="00000000">
              <w:rPr>
                <w:highlight w:val="white"/>
                <w:rtl w:val="0"/>
              </w:rPr>
              <w:t xml:space="preserve">como </w:t>
            </w:r>
            <w:r w:rsidDel="00000000" w:rsidR="00000000" w:rsidRPr="00000000">
              <w:rPr>
                <w:rtl w:val="0"/>
              </w:rPr>
              <w:t xml:space="preserve">lo dice el nombre,</w:t>
            </w:r>
            <w:r w:rsidDel="00000000" w:rsidR="00000000" w:rsidRPr="00000000">
              <w:rPr>
                <w:highlight w:val="white"/>
                <w:rtl w:val="0"/>
              </w:rPr>
              <w:t xml:space="preserve"> la </w:t>
            </w:r>
            <w:r w:rsidDel="00000000" w:rsidR="00000000" w:rsidRPr="00000000">
              <w:rPr>
                <w:rtl w:val="0"/>
              </w:rPr>
              <w:t xml:space="preserve">propiedad única es de</w:t>
            </w:r>
            <w:r w:rsidDel="00000000" w:rsidR="00000000" w:rsidRPr="00000000">
              <w:rPr>
                <w:highlight w:val="white"/>
                <w:rtl w:val="0"/>
              </w:rPr>
              <w:t xml:space="preserve"> una persona, </w:t>
            </w:r>
            <w:r w:rsidDel="00000000" w:rsidR="00000000" w:rsidRPr="00000000">
              <w:rPr>
                <w:rtl w:val="0"/>
              </w:rPr>
              <w:t xml:space="preserve">la propietaria</w:t>
            </w:r>
            <w:r w:rsidDel="00000000" w:rsidR="00000000" w:rsidRPr="00000000">
              <w:rPr>
                <w:highlight w:val="white"/>
                <w:rtl w:val="0"/>
              </w:rPr>
              <w:t xml:space="preserve"> absoluta del negocio. Una persona natural puede tener un negocio como </w:t>
            </w:r>
            <w:r w:rsidDel="00000000" w:rsidR="00000000" w:rsidRPr="00000000">
              <w:rPr>
                <w:rtl w:val="0"/>
              </w:rPr>
              <w:t xml:space="preserve">propietario</w:t>
            </w:r>
            <w:r w:rsidDel="00000000" w:rsidR="00000000" w:rsidRPr="00000000">
              <w:rPr>
                <w:highlight w:val="white"/>
                <w:rtl w:val="0"/>
              </w:rPr>
              <w:t xml:space="preserve"> único sin </w:t>
            </w:r>
            <w:r w:rsidDel="00000000" w:rsidR="00000000" w:rsidRPr="00000000">
              <w:rPr>
                <w:rtl w:val="0"/>
              </w:rPr>
              <w:t xml:space="preserve">tener</w:t>
            </w:r>
            <w:r w:rsidDel="00000000" w:rsidR="00000000" w:rsidRPr="00000000">
              <w:rPr>
                <w:highlight w:val="white"/>
                <w:rtl w:val="0"/>
              </w:rPr>
              <w:t xml:space="preserve"> una </w:t>
            </w:r>
            <w:r w:rsidDel="00000000" w:rsidR="00000000" w:rsidRPr="00000000">
              <w:rPr>
                <w:rtl w:val="0"/>
              </w:rPr>
              <w:t xml:space="preserve">corporación,</w:t>
            </w:r>
            <w:r w:rsidDel="00000000" w:rsidR="00000000" w:rsidRPr="00000000">
              <w:rPr>
                <w:highlight w:val="white"/>
                <w:rtl w:val="0"/>
              </w:rPr>
              <w:t xml:space="preserve"> como en el caso de </w:t>
            </w:r>
            <w:r w:rsidDel="00000000" w:rsidR="00000000" w:rsidRPr="00000000">
              <w:rPr>
                <w:rtl w:val="0"/>
              </w:rPr>
              <w:t xml:space="preserve">una</w:t>
            </w:r>
            <w:r w:rsidDel="00000000" w:rsidR="00000000" w:rsidRPr="00000000">
              <w:rPr>
                <w:highlight w:val="white"/>
                <w:rtl w:val="0"/>
              </w:rPr>
              <w:t xml:space="preserve"> persona que abre un restaurante y lo registra en la </w:t>
            </w:r>
            <w:r w:rsidDel="00000000" w:rsidR="00000000" w:rsidRPr="00000000">
              <w:rPr>
                <w:rtl w:val="0"/>
              </w:rPr>
              <w:t xml:space="preserve">Cámara</w:t>
            </w:r>
            <w:r w:rsidDel="00000000" w:rsidR="00000000" w:rsidRPr="00000000">
              <w:rPr>
                <w:highlight w:val="white"/>
                <w:rtl w:val="0"/>
              </w:rPr>
              <w:t xml:space="preserve"> de </w:t>
            </w:r>
            <w:r w:rsidDel="00000000" w:rsidR="00000000" w:rsidRPr="00000000">
              <w:rPr>
                <w:rtl w:val="0"/>
              </w:rPr>
              <w:t xml:space="preserve">Comercio. Si</w:t>
            </w:r>
            <w:r w:rsidDel="00000000" w:rsidR="00000000" w:rsidRPr="00000000">
              <w:rPr>
                <w:highlight w:val="white"/>
                <w:rtl w:val="0"/>
              </w:rPr>
              <w:t xml:space="preserve"> bien </w:t>
            </w:r>
            <w:r w:rsidDel="00000000" w:rsidR="00000000" w:rsidRPr="00000000">
              <w:rPr>
                <w:rtl w:val="0"/>
              </w:rPr>
              <w:t xml:space="preserve">este</w:t>
            </w:r>
            <w:r w:rsidDel="00000000" w:rsidR="00000000" w:rsidRPr="00000000">
              <w:rPr>
                <w:highlight w:val="white"/>
                <w:rtl w:val="0"/>
              </w:rPr>
              <w:t xml:space="preserve"> restaurante puede llamarse </w:t>
            </w:r>
            <w:r w:rsidDel="00000000" w:rsidR="00000000" w:rsidRPr="00000000">
              <w:rPr>
                <w:rtl w:val="0"/>
              </w:rPr>
              <w:t xml:space="preserve">un negocio</w:t>
            </w:r>
            <w:r w:rsidDel="00000000" w:rsidR="00000000" w:rsidRPr="00000000">
              <w:rPr>
                <w:highlight w:val="white"/>
                <w:rtl w:val="0"/>
              </w:rPr>
              <w:t xml:space="preserve"> porque </w:t>
            </w:r>
            <w:r w:rsidDel="00000000" w:rsidR="00000000" w:rsidRPr="00000000">
              <w:rPr>
                <w:rtl w:val="0"/>
              </w:rPr>
              <w:t xml:space="preserve">emplea</w:t>
            </w:r>
            <w:r w:rsidDel="00000000" w:rsidR="00000000" w:rsidRPr="00000000">
              <w:rPr>
                <w:highlight w:val="white"/>
                <w:rtl w:val="0"/>
              </w:rPr>
              <w:t xml:space="preserve"> y </w:t>
            </w:r>
            <w:r w:rsidDel="00000000" w:rsidR="00000000" w:rsidRPr="00000000">
              <w:rPr>
                <w:rtl w:val="0"/>
              </w:rPr>
              <w:t xml:space="preserve">brinda servicios</w:t>
            </w:r>
            <w:r w:rsidDel="00000000" w:rsidR="00000000" w:rsidRPr="00000000">
              <w:rPr>
                <w:highlight w:val="white"/>
                <w:rtl w:val="0"/>
              </w:rPr>
              <w:t xml:space="preserve"> como cualquier </w:t>
            </w:r>
            <w:r w:rsidDel="00000000" w:rsidR="00000000" w:rsidRPr="00000000">
              <w:rPr>
                <w:rtl w:val="0"/>
              </w:rPr>
              <w:t xml:space="preserve">otro negocio, legalmente</w:t>
            </w:r>
            <w:r w:rsidDel="00000000" w:rsidR="00000000" w:rsidRPr="00000000">
              <w:rPr>
                <w:highlight w:val="white"/>
                <w:rtl w:val="0"/>
              </w:rPr>
              <w:t xml:space="preserve"> no es </w:t>
            </w:r>
            <w:r w:rsidDel="00000000" w:rsidR="00000000" w:rsidRPr="00000000">
              <w:rPr>
                <w:rtl w:val="0"/>
              </w:rPr>
              <w:t xml:space="preserve">diferente de</w:t>
            </w:r>
            <w:r w:rsidDel="00000000" w:rsidR="00000000" w:rsidRPr="00000000">
              <w:rPr>
                <w:highlight w:val="white"/>
                <w:rtl w:val="0"/>
              </w:rPr>
              <w:t xml:space="preserve"> un </w:t>
            </w:r>
            <w:r w:rsidDel="00000000" w:rsidR="00000000" w:rsidRPr="00000000">
              <w:rPr>
                <w:rtl w:val="0"/>
              </w:rPr>
              <w:t xml:space="preserve">negocio propiedad</w:t>
            </w:r>
            <w:r w:rsidDel="00000000" w:rsidR="00000000" w:rsidRPr="00000000">
              <w:rPr>
                <w:highlight w:val="white"/>
                <w:rtl w:val="0"/>
              </w:rPr>
              <w:t xml:space="preserve"> de una persona </w:t>
            </w:r>
            <w:r w:rsidDel="00000000" w:rsidR="00000000" w:rsidRPr="00000000">
              <w:rPr>
                <w:rtl w:val="0"/>
              </w:rPr>
              <w:t xml:space="preserve">física.</w:t>
            </w:r>
          </w:p>
          <w:p w:rsidR="00000000" w:rsidDel="00000000" w:rsidP="00000000" w:rsidRDefault="00000000" w:rsidRPr="00000000" w14:paraId="00000126">
            <w:pPr>
              <w:widowControl w:val="0"/>
              <w:spacing w:after="240" w:before="240" w:lineRule="auto"/>
              <w:rPr/>
            </w:pPr>
            <w:r w:rsidDel="00000000" w:rsidR="00000000" w:rsidRPr="00000000">
              <w:rPr>
                <w:highlight w:val="white"/>
                <w:rtl w:val="0"/>
              </w:rPr>
              <w:t xml:space="preserve">Una empresa unipersonal es </w:t>
            </w:r>
            <w:r w:rsidDel="00000000" w:rsidR="00000000" w:rsidRPr="00000000">
              <w:rPr>
                <w:rtl w:val="0"/>
              </w:rPr>
              <w:t xml:space="preserve">una empresa</w:t>
            </w:r>
            <w:r w:rsidDel="00000000" w:rsidR="00000000" w:rsidRPr="00000000">
              <w:rPr>
                <w:highlight w:val="white"/>
                <w:rtl w:val="0"/>
              </w:rPr>
              <w:t xml:space="preserve"> que forma una </w:t>
            </w:r>
            <w:r w:rsidDel="00000000" w:rsidR="00000000" w:rsidRPr="00000000">
              <w:rPr>
                <w:rtl w:val="0"/>
              </w:rPr>
              <w:t xml:space="preserve">entidad legal</w:t>
            </w:r>
            <w:r w:rsidDel="00000000" w:rsidR="00000000" w:rsidRPr="00000000">
              <w:rPr>
                <w:highlight w:val="white"/>
                <w:rtl w:val="0"/>
              </w:rPr>
              <w:t xml:space="preserve"> que </w:t>
            </w:r>
            <w:r w:rsidDel="00000000" w:rsidR="00000000" w:rsidRPr="00000000">
              <w:rPr>
                <w:rtl w:val="0"/>
              </w:rPr>
              <w:t xml:space="preserve">no es</w:t>
            </w:r>
            <w:r w:rsidDel="00000000" w:rsidR="00000000" w:rsidRPr="00000000">
              <w:rPr>
                <w:highlight w:val="white"/>
                <w:rtl w:val="0"/>
              </w:rPr>
              <w:t xml:space="preserve"> el </w:t>
            </w:r>
            <w:r w:rsidDel="00000000" w:rsidR="00000000" w:rsidRPr="00000000">
              <w:rPr>
                <w:rtl w:val="0"/>
              </w:rPr>
              <w:t xml:space="preserve">propietario, por lo que los activos</w:t>
            </w:r>
            <w:r w:rsidDel="00000000" w:rsidR="00000000" w:rsidRPr="00000000">
              <w:rPr>
                <w:highlight w:val="white"/>
                <w:rtl w:val="0"/>
              </w:rPr>
              <w:t xml:space="preserve"> de la empresa </w:t>
            </w:r>
            <w:r w:rsidDel="00000000" w:rsidR="00000000" w:rsidRPr="00000000">
              <w:rPr>
                <w:rtl w:val="0"/>
              </w:rPr>
              <w:t xml:space="preserve">están separados</w:t>
            </w:r>
            <w:r w:rsidDel="00000000" w:rsidR="00000000" w:rsidRPr="00000000">
              <w:rPr>
                <w:highlight w:val="white"/>
                <w:rtl w:val="0"/>
              </w:rPr>
              <w:t xml:space="preserve"> de </w:t>
            </w:r>
            <w:r w:rsidDel="00000000" w:rsidR="00000000" w:rsidRPr="00000000">
              <w:rPr>
                <w:rtl w:val="0"/>
              </w:rPr>
              <w:t xml:space="preserve">los activos de sus propietarios,</w:t>
            </w:r>
            <w:r w:rsidDel="00000000" w:rsidR="00000000" w:rsidRPr="00000000">
              <w:rPr>
                <w:highlight w:val="white"/>
                <w:rtl w:val="0"/>
              </w:rPr>
              <w:t xml:space="preserve"> lo que no </w:t>
            </w:r>
            <w:r w:rsidDel="00000000" w:rsidR="00000000" w:rsidRPr="00000000">
              <w:rPr>
                <w:rtl w:val="0"/>
              </w:rPr>
              <w:t xml:space="preserve">es el caso</w:t>
            </w:r>
            <w:r w:rsidDel="00000000" w:rsidR="00000000" w:rsidRPr="00000000">
              <w:rPr>
                <w:highlight w:val="white"/>
                <w:rtl w:val="0"/>
              </w:rPr>
              <w:t xml:space="preserve"> de </w:t>
            </w:r>
            <w:r w:rsidDel="00000000" w:rsidR="00000000" w:rsidRPr="00000000">
              <w:rPr>
                <w:rtl w:val="0"/>
              </w:rPr>
              <w:t xml:space="preserve">una empresa.</w:t>
            </w:r>
          </w:p>
        </w:tc>
      </w:tr>
    </w:tbl>
    <w:p w:rsidR="00000000" w:rsidDel="00000000" w:rsidP="00000000" w:rsidRDefault="00000000" w:rsidRPr="00000000" w14:paraId="00000128">
      <w:pPr>
        <w:spacing w:line="240" w:lineRule="auto"/>
        <w:rPr>
          <w:b w:val="1"/>
        </w:rPr>
      </w:pPr>
      <w:r w:rsidDel="00000000" w:rsidR="00000000" w:rsidRPr="00000000">
        <w:rPr>
          <w:rtl w:val="0"/>
        </w:rPr>
      </w:r>
    </w:p>
    <w:p w:rsidR="00000000" w:rsidDel="00000000" w:rsidP="00000000" w:rsidRDefault="00000000" w:rsidRPr="00000000" w14:paraId="00000129">
      <w:pPr>
        <w:spacing w:line="240" w:lineRule="auto"/>
        <w:rPr>
          <w:b w:val="1"/>
        </w:rPr>
      </w:pPr>
      <w:r w:rsidDel="00000000" w:rsidR="00000000" w:rsidRPr="00000000">
        <w:rPr>
          <w:rtl w:val="0"/>
        </w:rPr>
      </w:r>
    </w:p>
    <w:p w:rsidR="00000000" w:rsidDel="00000000" w:rsidP="00000000" w:rsidRDefault="00000000" w:rsidRPr="00000000" w14:paraId="0000012A">
      <w:pPr>
        <w:spacing w:line="240" w:lineRule="auto"/>
        <w:rPr>
          <w:b w:val="1"/>
        </w:rPr>
      </w:pPr>
      <w:r w:rsidDel="00000000" w:rsidR="00000000" w:rsidRPr="00000000">
        <w:rPr>
          <w:rtl w:val="0"/>
        </w:rPr>
      </w:r>
    </w:p>
    <w:p w:rsidR="00000000" w:rsidDel="00000000" w:rsidP="00000000" w:rsidRDefault="00000000" w:rsidRPr="00000000" w14:paraId="0000012B">
      <w:pPr>
        <w:spacing w:line="240" w:lineRule="auto"/>
        <w:rPr>
          <w:b w:val="1"/>
        </w:rPr>
      </w:pPr>
      <w:r w:rsidDel="00000000" w:rsidR="00000000" w:rsidRPr="00000000">
        <w:rPr>
          <w:rtl w:val="0"/>
        </w:rPr>
      </w:r>
    </w:p>
    <w:p w:rsidR="00000000" w:rsidDel="00000000" w:rsidP="00000000" w:rsidRDefault="00000000" w:rsidRPr="00000000" w14:paraId="0000012C">
      <w:pPr>
        <w:spacing w:line="240" w:lineRule="auto"/>
        <w:rPr>
          <w:b w:val="1"/>
        </w:rPr>
      </w:pPr>
      <w:r w:rsidDel="00000000" w:rsidR="00000000" w:rsidRPr="00000000">
        <w:rPr>
          <w:rtl w:val="0"/>
        </w:rPr>
      </w:r>
    </w:p>
    <w:p w:rsidR="00000000" w:rsidDel="00000000" w:rsidP="00000000" w:rsidRDefault="00000000" w:rsidRPr="00000000" w14:paraId="0000012D">
      <w:pPr>
        <w:spacing w:after="120" w:before="240" w:line="240" w:lineRule="auto"/>
        <w:rPr>
          <w:b w:val="1"/>
        </w:rPr>
      </w:pPr>
      <w:r w:rsidDel="00000000" w:rsidR="00000000" w:rsidRPr="00000000">
        <w:rPr>
          <w:b w:val="1"/>
          <w:rtl w:val="0"/>
        </w:rPr>
        <w:t xml:space="preserve">3. Régimen fiscal y tributario de las empresas</w:t>
      </w:r>
    </w:p>
    <w:tbl>
      <w:tblPr>
        <w:tblStyle w:val="Table1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E">
            <w:pPr>
              <w:pStyle w:val="Heading1"/>
              <w:rPr>
                <w:sz w:val="22"/>
                <w:szCs w:val="22"/>
              </w:rPr>
            </w:pPr>
            <w:bookmarkStart w:colFirst="0" w:colLast="0" w:name="_heading=h.gifuw35c5azv"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F">
            <w:pPr>
              <w:spacing w:after="120" w:before="240" w:lineRule="auto"/>
              <w:rPr>
                <w:color w:val="ff0000"/>
              </w:rPr>
            </w:pPr>
            <w:r w:rsidDel="00000000" w:rsidR="00000000" w:rsidRPr="00000000">
              <w:rPr>
                <w:color w:val="ff0000"/>
                <w:rtl w:val="0"/>
              </w:rPr>
              <w:t xml:space="preserve">El régimen fiscal es el conjunto de herramientas que determinan cómo se reparten los ingresos entre el Gobierno y las empresas.  Hay una variedad de herramientas fiscales que pueden utilizarse para crear un régimen fiscal que rige la actividad económica de cada empresa.</w:t>
            </w:r>
          </w:p>
          <w:p w:rsidR="00000000" w:rsidDel="00000000" w:rsidP="00000000" w:rsidRDefault="00000000" w:rsidRPr="00000000" w14:paraId="00000130">
            <w:pPr>
              <w:spacing w:after="240" w:before="240" w:lineRule="auto"/>
              <w:rPr>
                <w:highlight w:val="white"/>
              </w:rPr>
            </w:pPr>
            <w:r w:rsidDel="00000000" w:rsidR="00000000" w:rsidRPr="00000000">
              <w:rPr>
                <w:rtl w:val="0"/>
              </w:rPr>
              <w:t xml:space="preserve">El estatuto tributario</w:t>
            </w:r>
            <w:r w:rsidDel="00000000" w:rsidR="00000000" w:rsidRPr="00000000">
              <w:rPr>
                <w:highlight w:val="white"/>
                <w:rtl w:val="0"/>
              </w:rPr>
              <w:t xml:space="preserve"> es el conjunto de normas que </w:t>
            </w:r>
            <w:r w:rsidDel="00000000" w:rsidR="00000000" w:rsidRPr="00000000">
              <w:rPr>
                <w:rtl w:val="0"/>
              </w:rPr>
              <w:t xml:space="preserve">rigen</w:t>
            </w:r>
            <w:r w:rsidDel="00000000" w:rsidR="00000000" w:rsidRPr="00000000">
              <w:rPr>
                <w:highlight w:val="white"/>
                <w:rtl w:val="0"/>
              </w:rPr>
              <w:t xml:space="preserve"> la </w:t>
            </w:r>
            <w:r w:rsidDel="00000000" w:rsidR="00000000" w:rsidRPr="00000000">
              <w:rPr>
                <w:rtl w:val="0"/>
              </w:rPr>
              <w:t xml:space="preserve">mayor parte</w:t>
            </w:r>
            <w:r w:rsidDel="00000000" w:rsidR="00000000" w:rsidRPr="00000000">
              <w:rPr>
                <w:highlight w:val="white"/>
                <w:rtl w:val="0"/>
              </w:rPr>
              <w:t xml:space="preserve"> de los aspectos formales y </w:t>
            </w:r>
            <w:r w:rsidDel="00000000" w:rsidR="00000000" w:rsidRPr="00000000">
              <w:rPr>
                <w:rtl w:val="0"/>
              </w:rPr>
              <w:t xml:space="preserve">sustantivos</w:t>
            </w:r>
            <w:r w:rsidDel="00000000" w:rsidR="00000000" w:rsidRPr="00000000">
              <w:rPr>
                <w:highlight w:val="white"/>
                <w:rtl w:val="0"/>
              </w:rPr>
              <w:t xml:space="preserve"> de </w:t>
            </w:r>
            <w:r w:rsidDel="00000000" w:rsidR="00000000" w:rsidRPr="00000000">
              <w:rPr>
                <w:rtl w:val="0"/>
              </w:rPr>
              <w:t xml:space="preserve">la recaudación tributaria</w:t>
            </w:r>
            <w:r w:rsidDel="00000000" w:rsidR="00000000" w:rsidRPr="00000000">
              <w:rPr>
                <w:highlight w:val="white"/>
                <w:rtl w:val="0"/>
              </w:rPr>
              <w:t xml:space="preserve"> en Colombia, </w:t>
            </w:r>
            <w:r w:rsidDel="00000000" w:rsidR="00000000" w:rsidRPr="00000000">
              <w:rPr>
                <w:rtl w:val="0"/>
              </w:rPr>
              <w:t xml:space="preserve">en concordancia con el Decreto</w:t>
            </w:r>
            <w:r w:rsidDel="00000000" w:rsidR="00000000" w:rsidRPr="00000000">
              <w:rPr>
                <w:highlight w:val="white"/>
                <w:rtl w:val="0"/>
              </w:rPr>
              <w:t xml:space="preserve"> 624 de 1989.</w:t>
            </w:r>
          </w:p>
          <w:p w:rsidR="00000000" w:rsidDel="00000000" w:rsidP="00000000" w:rsidRDefault="00000000" w:rsidRPr="00000000" w14:paraId="00000131">
            <w:pPr>
              <w:spacing w:after="240" w:before="240" w:lineRule="auto"/>
              <w:rPr/>
            </w:pPr>
            <w:r w:rsidDel="00000000" w:rsidR="00000000" w:rsidRPr="00000000">
              <w:rPr>
                <w:highlight w:val="white"/>
                <w:rtl w:val="0"/>
              </w:rPr>
              <w:t xml:space="preserve"> </w:t>
            </w:r>
            <w:r w:rsidDel="00000000" w:rsidR="00000000" w:rsidRPr="00000000">
              <w:rPr>
                <w:rtl w:val="0"/>
              </w:rPr>
              <w:t xml:space="preserve">El Estatuto tributario se encuentra dividido en 6 libros y un título preliminar:</w:t>
            </w:r>
          </w:p>
          <w:p w:rsidR="00000000" w:rsidDel="00000000" w:rsidP="00000000" w:rsidRDefault="00000000" w:rsidRPr="00000000" w14:paraId="00000132">
            <w:pPr>
              <w:spacing w:before="280" w:lineRule="auto"/>
              <w:ind w:left="2520" w:hanging="360"/>
              <w:rPr/>
            </w:pPr>
            <w:r w:rsidDel="00000000" w:rsidR="00000000" w:rsidRPr="00000000">
              <w:rPr>
                <w:rtl w:val="0"/>
              </w:rPr>
              <w:t xml:space="preserve">●        Título Preliminar</w:t>
            </w:r>
          </w:p>
          <w:p w:rsidR="00000000" w:rsidDel="00000000" w:rsidP="00000000" w:rsidRDefault="00000000" w:rsidRPr="00000000" w14:paraId="00000133">
            <w:pPr>
              <w:spacing w:after="240" w:before="240" w:lineRule="auto"/>
              <w:ind w:left="2520" w:hanging="360"/>
              <w:rPr/>
            </w:pPr>
            <w:r w:rsidDel="00000000" w:rsidR="00000000" w:rsidRPr="00000000">
              <w:rPr>
                <w:rtl w:val="0"/>
              </w:rPr>
              <w:t xml:space="preserve">●        Libro I - Impuesto de Renta y Complementarios</w:t>
            </w:r>
          </w:p>
          <w:p w:rsidR="00000000" w:rsidDel="00000000" w:rsidP="00000000" w:rsidRDefault="00000000" w:rsidRPr="00000000" w14:paraId="00000134">
            <w:pPr>
              <w:spacing w:after="240" w:before="240" w:lineRule="auto"/>
              <w:ind w:left="2520" w:hanging="360"/>
              <w:rPr/>
            </w:pPr>
            <w:r w:rsidDel="00000000" w:rsidR="00000000" w:rsidRPr="00000000">
              <w:rPr>
                <w:rtl w:val="0"/>
              </w:rPr>
              <w:t xml:space="preserve">●        Libro II - Retención en la Fuente</w:t>
            </w:r>
          </w:p>
          <w:p w:rsidR="00000000" w:rsidDel="00000000" w:rsidP="00000000" w:rsidRDefault="00000000" w:rsidRPr="00000000" w14:paraId="00000135">
            <w:pPr>
              <w:spacing w:after="240" w:before="240" w:lineRule="auto"/>
              <w:ind w:left="2520" w:hanging="360"/>
              <w:rPr/>
            </w:pPr>
            <w:r w:rsidDel="00000000" w:rsidR="00000000" w:rsidRPr="00000000">
              <w:rPr>
                <w:rtl w:val="0"/>
              </w:rPr>
              <w:t xml:space="preserve">●        Libro III - Impuestos Sobre las Ventas</w:t>
            </w:r>
          </w:p>
          <w:p w:rsidR="00000000" w:rsidDel="00000000" w:rsidP="00000000" w:rsidRDefault="00000000" w:rsidRPr="00000000" w14:paraId="00000136">
            <w:pPr>
              <w:spacing w:after="240" w:before="240" w:lineRule="auto"/>
              <w:ind w:left="2520" w:hanging="360"/>
              <w:rPr/>
            </w:pPr>
            <w:r w:rsidDel="00000000" w:rsidR="00000000" w:rsidRPr="00000000">
              <w:rPr>
                <w:rtl w:val="0"/>
              </w:rPr>
              <w:t xml:space="preserve">●        Libro IV - Impuesto de Timbre Nacional</w:t>
            </w:r>
          </w:p>
          <w:p w:rsidR="00000000" w:rsidDel="00000000" w:rsidP="00000000" w:rsidRDefault="00000000" w:rsidRPr="00000000" w14:paraId="00000137">
            <w:pPr>
              <w:spacing w:after="240" w:before="240" w:lineRule="auto"/>
              <w:ind w:left="2520" w:hanging="360"/>
              <w:rPr/>
            </w:pPr>
            <w:r w:rsidDel="00000000" w:rsidR="00000000" w:rsidRPr="00000000">
              <w:rPr>
                <w:rtl w:val="0"/>
              </w:rPr>
              <w:t xml:space="preserve">●        Libro V - Procedimiento Tributario</w:t>
            </w:r>
          </w:p>
          <w:p w:rsidR="00000000" w:rsidDel="00000000" w:rsidP="00000000" w:rsidRDefault="00000000" w:rsidRPr="00000000" w14:paraId="00000138">
            <w:pPr>
              <w:spacing w:after="280" w:lineRule="auto"/>
              <w:ind w:left="2520" w:hanging="360"/>
              <w:rPr/>
            </w:pPr>
            <w:r w:rsidDel="00000000" w:rsidR="00000000" w:rsidRPr="00000000">
              <w:rPr>
                <w:rtl w:val="0"/>
              </w:rPr>
              <w:t xml:space="preserve">●        Libro VI - Gravamen a los Movimientos Financieros</w:t>
            </w:r>
          </w:p>
          <w:p w:rsidR="00000000" w:rsidDel="00000000" w:rsidP="00000000" w:rsidRDefault="00000000" w:rsidRPr="00000000" w14:paraId="00000139">
            <w:pPr>
              <w:spacing w:after="240" w:before="240" w:lineRule="auto"/>
              <w:rPr/>
            </w:pPr>
            <w:r w:rsidDel="00000000" w:rsidR="00000000" w:rsidRPr="00000000">
              <w:rPr>
                <w:rtl w:val="0"/>
              </w:rPr>
              <w:t xml:space="preserve"> En Colombia existen los impuestos nacionales y los impuestos distritales o regionales. Los impuestos nacionales más comunes son (renta, IVA, impuestos especiales) son aplicados a todas las personas naturales o jurídicas con residencia fiscal en el país. Los impuestos regionales (industria y comercio, prediales) son determinados por cada departamento o municipio dentro de los parámetros establecidos por la ley. A continuación, se resumen la definición y tarifas para cada uno.</w:t>
            </w:r>
          </w:p>
        </w:tc>
      </w:tr>
    </w:tbl>
    <w:p w:rsidR="00000000" w:rsidDel="00000000" w:rsidP="00000000" w:rsidRDefault="00000000" w:rsidRPr="00000000" w14:paraId="0000013A">
      <w:pPr>
        <w:spacing w:line="240" w:lineRule="auto"/>
        <w:ind w:left="426" w:firstLine="0"/>
        <w:rPr/>
      </w:pPr>
      <w:r w:rsidDel="00000000" w:rsidR="00000000" w:rsidRPr="00000000">
        <w:rPr>
          <w:rtl w:val="0"/>
        </w:rPr>
      </w:r>
    </w:p>
    <w:p w:rsidR="00000000" w:rsidDel="00000000" w:rsidP="00000000" w:rsidRDefault="00000000" w:rsidRPr="00000000" w14:paraId="0000013B">
      <w:pPr>
        <w:spacing w:line="240" w:lineRule="auto"/>
        <w:ind w:left="426" w:firstLine="0"/>
        <w:rPr/>
      </w:pPr>
      <w:r w:rsidDel="00000000" w:rsidR="00000000" w:rsidRPr="00000000">
        <w:rPr>
          <w:rtl w:val="0"/>
        </w:rPr>
      </w:r>
    </w:p>
    <w:p w:rsidR="00000000" w:rsidDel="00000000" w:rsidP="00000000" w:rsidRDefault="00000000" w:rsidRPr="00000000" w14:paraId="0000013C">
      <w:pPr>
        <w:spacing w:line="240" w:lineRule="auto"/>
        <w:rPr/>
      </w:pPr>
      <w:r w:rsidDel="00000000" w:rsidR="00000000" w:rsidRPr="00000000">
        <w:rPr/>
        <w:drawing>
          <wp:inline distB="114300" distT="114300" distL="114300" distR="114300">
            <wp:extent cx="8391525" cy="2501900"/>
            <wp:effectExtent b="0" l="0" r="0" t="0"/>
            <wp:docPr id="481"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83915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ind w:left="426" w:firstLine="0"/>
        <w:rPr/>
      </w:pPr>
      <w:r w:rsidDel="00000000" w:rsidR="00000000" w:rsidRPr="00000000">
        <w:rPr>
          <w:rtl w:val="0"/>
        </w:rPr>
      </w:r>
    </w:p>
    <w:p w:rsidR="00000000" w:rsidDel="00000000" w:rsidP="00000000" w:rsidRDefault="00000000" w:rsidRPr="00000000" w14:paraId="0000013E">
      <w:pPr>
        <w:spacing w:line="240" w:lineRule="auto"/>
        <w:rPr/>
      </w:pPr>
      <w:r w:rsidDel="00000000" w:rsidR="00000000" w:rsidRPr="00000000">
        <w:rPr>
          <w:rtl w:val="0"/>
        </w:rPr>
        <w:t xml:space="preserve">Tabla 1:  Impuestos Nacionales</w:t>
      </w:r>
    </w:p>
    <w:p w:rsidR="00000000" w:rsidDel="00000000" w:rsidP="00000000" w:rsidRDefault="00000000" w:rsidRPr="00000000" w14:paraId="0000013F">
      <w:pPr>
        <w:spacing w:after="120" w:before="240" w:line="240" w:lineRule="auto"/>
        <w:rPr/>
      </w:pPr>
      <w:r w:rsidDel="00000000" w:rsidR="00000000" w:rsidRPr="00000000">
        <w:rPr>
          <w:rtl w:val="0"/>
        </w:rPr>
        <w:t xml:space="preserve">Tomado de:  Procolombia (2022). </w:t>
      </w:r>
      <w:r w:rsidDel="00000000" w:rsidR="00000000" w:rsidRPr="00000000">
        <w:rPr>
          <w:i w:val="1"/>
          <w:rtl w:val="0"/>
        </w:rPr>
        <w:t xml:space="preserve">Impuestos en Colombia</w:t>
      </w:r>
      <w:r w:rsidDel="00000000" w:rsidR="00000000" w:rsidRPr="00000000">
        <w:rPr>
          <w:rtl w:val="0"/>
        </w:rPr>
        <w:t xml:space="preserve">. https://investincolombia.com.co/es/como-invertir/impuestos-en-colombia</w:t>
      </w:r>
    </w:p>
    <w:p w:rsidR="00000000" w:rsidDel="00000000" w:rsidP="00000000" w:rsidRDefault="00000000" w:rsidRPr="00000000" w14:paraId="00000140">
      <w:pPr>
        <w:spacing w:line="240" w:lineRule="auto"/>
        <w:ind w:left="426" w:firstLine="0"/>
        <w:rPr/>
      </w:pPr>
      <w:r w:rsidDel="00000000" w:rsidR="00000000" w:rsidRPr="00000000">
        <w:rPr>
          <w:rtl w:val="0"/>
        </w:rPr>
      </w:r>
    </w:p>
    <w:p w:rsidR="00000000" w:rsidDel="00000000" w:rsidP="00000000" w:rsidRDefault="00000000" w:rsidRPr="00000000" w14:paraId="00000141">
      <w:pPr>
        <w:spacing w:line="240" w:lineRule="auto"/>
        <w:rPr/>
      </w:pPr>
      <w:r w:rsidDel="00000000" w:rsidR="00000000" w:rsidRPr="00000000">
        <w:rPr/>
        <w:drawing>
          <wp:inline distB="114300" distT="114300" distL="114300" distR="114300">
            <wp:extent cx="8391525" cy="1905000"/>
            <wp:effectExtent b="0" l="0" r="0" t="0"/>
            <wp:docPr id="482"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8391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rPr/>
      </w:pPr>
      <w:r w:rsidDel="00000000" w:rsidR="00000000" w:rsidRPr="00000000">
        <w:rPr>
          <w:rtl w:val="0"/>
        </w:rPr>
        <w:t xml:space="preserve">Tabla 2:  Impuestos distritales</w:t>
      </w:r>
    </w:p>
    <w:p w:rsidR="00000000" w:rsidDel="00000000" w:rsidP="00000000" w:rsidRDefault="00000000" w:rsidRPr="00000000" w14:paraId="00000143">
      <w:pPr>
        <w:spacing w:after="120" w:before="240" w:line="240" w:lineRule="auto"/>
        <w:rPr/>
      </w:pPr>
      <w:r w:rsidDel="00000000" w:rsidR="00000000" w:rsidRPr="00000000">
        <w:rPr>
          <w:rtl w:val="0"/>
        </w:rPr>
        <w:t xml:space="preserve">Tomado de:  Procolombia (2022). </w:t>
      </w:r>
      <w:r w:rsidDel="00000000" w:rsidR="00000000" w:rsidRPr="00000000">
        <w:rPr>
          <w:i w:val="1"/>
          <w:rtl w:val="0"/>
        </w:rPr>
        <w:t xml:space="preserve">Impuestos en Colombia</w:t>
      </w:r>
      <w:r w:rsidDel="00000000" w:rsidR="00000000" w:rsidRPr="00000000">
        <w:rPr>
          <w:rtl w:val="0"/>
        </w:rPr>
        <w:t xml:space="preserve">. https://investincolombia.com.co/es/como-invertir/impuestos-en-colombia</w:t>
      </w:r>
    </w:p>
    <w:p w:rsidR="00000000" w:rsidDel="00000000" w:rsidP="00000000" w:rsidRDefault="00000000" w:rsidRPr="00000000" w14:paraId="00000144">
      <w:pPr>
        <w:spacing w:line="240" w:lineRule="auto"/>
        <w:ind w:left="426" w:firstLine="0"/>
        <w:rPr>
          <w:b w:val="1"/>
          <w:color w:val="7f7f7f"/>
        </w:rPr>
      </w:pPr>
      <w:r w:rsidDel="00000000" w:rsidR="00000000" w:rsidRPr="00000000">
        <w:rPr>
          <w:rtl w:val="0"/>
        </w:rPr>
      </w:r>
    </w:p>
    <w:tbl>
      <w:tblPr>
        <w:tblStyle w:val="Table1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5">
            <w:pPr>
              <w:pStyle w:val="Heading1"/>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6">
            <w:pPr>
              <w:spacing w:after="120" w:before="240" w:lineRule="auto"/>
              <w:rPr/>
            </w:pPr>
            <w:r w:rsidDel="00000000" w:rsidR="00000000" w:rsidRPr="00000000">
              <w:rPr>
                <w:highlight w:val="white"/>
                <w:rtl w:val="0"/>
              </w:rPr>
              <w:t xml:space="preserve">El </w:t>
            </w:r>
            <w:r w:rsidDel="00000000" w:rsidR="00000000" w:rsidRPr="00000000">
              <w:rPr>
                <w:rtl w:val="0"/>
              </w:rPr>
              <w:t xml:space="preserve">sistema tributario comprende</w:t>
            </w:r>
            <w:r w:rsidDel="00000000" w:rsidR="00000000" w:rsidRPr="00000000">
              <w:rPr>
                <w:highlight w:val="white"/>
                <w:rtl w:val="0"/>
              </w:rPr>
              <w:t xml:space="preserve"> todos los derechos y obligaciones </w:t>
            </w:r>
            <w:r w:rsidDel="00000000" w:rsidR="00000000" w:rsidRPr="00000000">
              <w:rPr>
                <w:rtl w:val="0"/>
              </w:rPr>
              <w:t xml:space="preserve">tributarias</w:t>
            </w:r>
            <w:r w:rsidDel="00000000" w:rsidR="00000000" w:rsidRPr="00000000">
              <w:rPr>
                <w:highlight w:val="white"/>
                <w:rtl w:val="0"/>
              </w:rPr>
              <w:t xml:space="preserve"> de </w:t>
            </w:r>
            <w:r w:rsidDel="00000000" w:rsidR="00000000" w:rsidRPr="00000000">
              <w:rPr>
                <w:rtl w:val="0"/>
              </w:rPr>
              <w:t xml:space="preserve">las distintas entidades</w:t>
            </w:r>
            <w:r w:rsidDel="00000000" w:rsidR="00000000" w:rsidRPr="00000000">
              <w:rPr>
                <w:highlight w:val="white"/>
                <w:rtl w:val="0"/>
              </w:rPr>
              <w:t xml:space="preserve"> de </w:t>
            </w:r>
            <w:r w:rsidDel="00000000" w:rsidR="00000000" w:rsidRPr="00000000">
              <w:rPr>
                <w:rtl w:val="0"/>
              </w:rPr>
              <w:t xml:space="preserve">acuerdo con las actividades económicas</w:t>
            </w:r>
            <w:r w:rsidDel="00000000" w:rsidR="00000000" w:rsidRPr="00000000">
              <w:rPr>
                <w:highlight w:val="white"/>
                <w:rtl w:val="0"/>
              </w:rPr>
              <w:t xml:space="preserve"> que </w:t>
            </w:r>
            <w:r w:rsidDel="00000000" w:rsidR="00000000" w:rsidRPr="00000000">
              <w:rPr>
                <w:rtl w:val="0"/>
              </w:rPr>
              <w:t xml:space="preserve">desarrollan. En primer lugar, el</w:t>
            </w:r>
            <w:r w:rsidDel="00000000" w:rsidR="00000000" w:rsidRPr="00000000">
              <w:rPr>
                <w:highlight w:val="white"/>
                <w:rtl w:val="0"/>
              </w:rPr>
              <w:t xml:space="preserve"> régimen fiscal </w:t>
            </w:r>
            <w:r w:rsidDel="00000000" w:rsidR="00000000" w:rsidRPr="00000000">
              <w:rPr>
                <w:rtl w:val="0"/>
              </w:rPr>
              <w:t xml:space="preserve">depende</w:t>
            </w:r>
            <w:r w:rsidDel="00000000" w:rsidR="00000000" w:rsidRPr="00000000">
              <w:rPr>
                <w:highlight w:val="white"/>
                <w:rtl w:val="0"/>
              </w:rPr>
              <w:t xml:space="preserve"> de si el </w:t>
            </w:r>
            <w:r w:rsidDel="00000000" w:rsidR="00000000" w:rsidRPr="00000000">
              <w:rPr>
                <w:rtl w:val="0"/>
              </w:rPr>
              <w:t xml:space="preserve">receptor de la renta</w:t>
            </w:r>
            <w:r w:rsidDel="00000000" w:rsidR="00000000" w:rsidRPr="00000000">
              <w:rPr>
                <w:highlight w:val="white"/>
                <w:rtl w:val="0"/>
              </w:rPr>
              <w:t xml:space="preserve"> es una persona natural o jurídica. Por ejemplo, </w:t>
            </w:r>
            <w:r w:rsidDel="00000000" w:rsidR="00000000" w:rsidRPr="00000000">
              <w:rPr>
                <w:rtl w:val="0"/>
              </w:rPr>
              <w:t xml:space="preserve">ser un empleado</w:t>
            </w:r>
            <w:r w:rsidDel="00000000" w:rsidR="00000000" w:rsidRPr="00000000">
              <w:rPr>
                <w:highlight w:val="white"/>
                <w:rtl w:val="0"/>
              </w:rPr>
              <w:t xml:space="preserve"> no es lo mismo que una </w:t>
            </w:r>
            <w:r w:rsidDel="00000000" w:rsidR="00000000" w:rsidRPr="00000000">
              <w:rPr>
                <w:rtl w:val="0"/>
              </w:rPr>
              <w:t xml:space="preserve">corporación,</w:t>
            </w:r>
            <w:r w:rsidDel="00000000" w:rsidR="00000000" w:rsidRPr="00000000">
              <w:rPr>
                <w:highlight w:val="white"/>
                <w:rtl w:val="0"/>
              </w:rPr>
              <w:t xml:space="preserve"> los impuestos </w:t>
            </w:r>
            <w:r w:rsidDel="00000000" w:rsidR="00000000" w:rsidRPr="00000000">
              <w:rPr>
                <w:rtl w:val="0"/>
              </w:rPr>
              <w:t xml:space="preserve">a pagar</w:t>
            </w:r>
            <w:r w:rsidDel="00000000" w:rsidR="00000000" w:rsidRPr="00000000">
              <w:rPr>
                <w:highlight w:val="white"/>
                <w:rtl w:val="0"/>
              </w:rPr>
              <w:t xml:space="preserve"> son diferentes y </w:t>
            </w:r>
            <w:r w:rsidDel="00000000" w:rsidR="00000000" w:rsidRPr="00000000">
              <w:rPr>
                <w:rtl w:val="0"/>
              </w:rPr>
              <w:t xml:space="preserve">también lo son las tasas o porcentajes.</w:t>
            </w:r>
          </w:p>
          <w:p w:rsidR="00000000" w:rsidDel="00000000" w:rsidP="00000000" w:rsidRDefault="00000000" w:rsidRPr="00000000" w14:paraId="00000147">
            <w:pPr>
              <w:spacing w:after="120" w:before="240" w:lineRule="auto"/>
              <w:rPr/>
            </w:pPr>
            <w:r w:rsidDel="00000000" w:rsidR="00000000" w:rsidRPr="00000000">
              <w:rPr>
                <w:rtl w:val="0"/>
              </w:rPr>
              <w:t xml:space="preserve">Todo sistema tributario consiste en</w:t>
            </w:r>
            <w:r w:rsidDel="00000000" w:rsidR="00000000" w:rsidRPr="00000000">
              <w:rPr>
                <w:highlight w:val="white"/>
                <w:rtl w:val="0"/>
              </w:rPr>
              <w:t xml:space="preserve"> un conjunto de leyes que </w:t>
            </w:r>
            <w:r w:rsidDel="00000000" w:rsidR="00000000" w:rsidRPr="00000000">
              <w:rPr>
                <w:rtl w:val="0"/>
              </w:rPr>
              <w:t xml:space="preserve">los contribuyentes</w:t>
            </w:r>
            <w:r w:rsidDel="00000000" w:rsidR="00000000" w:rsidRPr="00000000">
              <w:rPr>
                <w:highlight w:val="white"/>
                <w:rtl w:val="0"/>
              </w:rPr>
              <w:t xml:space="preserve"> deben </w:t>
            </w:r>
            <w:r w:rsidDel="00000000" w:rsidR="00000000" w:rsidRPr="00000000">
              <w:rPr>
                <w:rtl w:val="0"/>
              </w:rPr>
              <w:t xml:space="preserve">seguir.</w:t>
            </w:r>
            <w:r w:rsidDel="00000000" w:rsidR="00000000" w:rsidRPr="00000000">
              <w:rPr>
                <w:highlight w:val="white"/>
                <w:rtl w:val="0"/>
              </w:rPr>
              <w:t xml:space="preserve"> Estas leyes incluyen </w:t>
            </w:r>
            <w:r w:rsidDel="00000000" w:rsidR="00000000" w:rsidRPr="00000000">
              <w:rPr>
                <w:rtl w:val="0"/>
              </w:rPr>
              <w:t xml:space="preserve">condiciones</w:t>
            </w:r>
            <w:r w:rsidDel="00000000" w:rsidR="00000000" w:rsidRPr="00000000">
              <w:rPr>
                <w:highlight w:val="white"/>
                <w:rtl w:val="0"/>
              </w:rPr>
              <w:t xml:space="preserve"> de pago</w:t>
            </w:r>
            <w:r w:rsidDel="00000000" w:rsidR="00000000" w:rsidRPr="00000000">
              <w:rPr>
                <w:rtl w:val="0"/>
              </w:rPr>
              <w:t xml:space="preserve">, exclusiones</w:t>
            </w:r>
            <w:r w:rsidDel="00000000" w:rsidR="00000000" w:rsidRPr="00000000">
              <w:rPr>
                <w:highlight w:val="white"/>
                <w:rtl w:val="0"/>
              </w:rPr>
              <w:t xml:space="preserve">, gastos deducibles </w:t>
            </w:r>
            <w:r w:rsidDel="00000000" w:rsidR="00000000" w:rsidRPr="00000000">
              <w:rPr>
                <w:rtl w:val="0"/>
              </w:rPr>
              <w:t xml:space="preserve">sin impuestos,</w:t>
            </w:r>
            <w:r w:rsidDel="00000000" w:rsidR="00000000" w:rsidRPr="00000000">
              <w:rPr>
                <w:highlight w:val="white"/>
                <w:rtl w:val="0"/>
              </w:rPr>
              <w:t xml:space="preserve"> entre </w:t>
            </w:r>
            <w:r w:rsidDel="00000000" w:rsidR="00000000" w:rsidRPr="00000000">
              <w:rPr>
                <w:rtl w:val="0"/>
              </w:rPr>
              <w:t xml:space="preserve">muchas</w:t>
            </w:r>
            <w:r w:rsidDel="00000000" w:rsidR="00000000" w:rsidRPr="00000000">
              <w:rPr>
                <w:highlight w:val="white"/>
                <w:rtl w:val="0"/>
              </w:rPr>
              <w:t xml:space="preserve"> otras </w:t>
            </w:r>
            <w:r w:rsidDel="00000000" w:rsidR="00000000" w:rsidRPr="00000000">
              <w:rPr>
                <w:rtl w:val="0"/>
              </w:rPr>
              <w:t xml:space="preserve">cosas.</w:t>
            </w:r>
          </w:p>
          <w:p w:rsidR="00000000" w:rsidDel="00000000" w:rsidP="00000000" w:rsidRDefault="00000000" w:rsidRPr="00000000" w14:paraId="00000148">
            <w:pPr>
              <w:rPr>
                <w:i w:val="1"/>
              </w:rPr>
            </w:pPr>
            <w:r w:rsidDel="00000000" w:rsidR="00000000" w:rsidRPr="00000000">
              <w:rPr>
                <w:rtl w:val="0"/>
              </w:rPr>
            </w:r>
          </w:p>
        </w:tc>
      </w:tr>
    </w:tbl>
    <w:p w:rsidR="00000000" w:rsidDel="00000000" w:rsidP="00000000" w:rsidRDefault="00000000" w:rsidRPr="00000000" w14:paraId="00000149">
      <w:pPr>
        <w:spacing w:after="120" w:before="240" w:line="240" w:lineRule="auto"/>
        <w:rPr>
          <w:b w:val="1"/>
        </w:rPr>
      </w:pPr>
      <w:r w:rsidDel="00000000" w:rsidR="00000000" w:rsidRPr="00000000">
        <w:rPr>
          <w:b w:val="1"/>
          <w:rtl w:val="0"/>
        </w:rPr>
        <w:t xml:space="preserve">4. Facturación y cuentas de cobro de productos y servicios</w:t>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A">
            <w:pPr>
              <w:pStyle w:val="Heading1"/>
              <w:rPr>
                <w:sz w:val="22"/>
                <w:szCs w:val="22"/>
              </w:rPr>
            </w:pPr>
            <w:bookmarkStart w:colFirst="0" w:colLast="0" w:name="_heading=h.3iwc5ssb5v4o"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B">
            <w:pPr>
              <w:spacing w:after="120" w:before="240" w:lineRule="auto"/>
              <w:rPr/>
            </w:pPr>
            <w:r w:rsidDel="00000000" w:rsidR="00000000" w:rsidRPr="00000000">
              <w:rPr>
                <w:rtl w:val="0"/>
              </w:rPr>
              <w:t xml:space="preserve">Un</w:t>
            </w:r>
            <w:r w:rsidDel="00000000" w:rsidR="00000000" w:rsidRPr="00000000">
              <w:rPr>
                <w:highlight w:val="white"/>
                <w:rtl w:val="0"/>
              </w:rPr>
              <w:t xml:space="preserve"> sistema de </w:t>
            </w:r>
            <w:r w:rsidDel="00000000" w:rsidR="00000000" w:rsidRPr="00000000">
              <w:rPr>
                <w:rtl w:val="0"/>
              </w:rPr>
              <w:t xml:space="preserve">factura</w:t>
            </w:r>
            <w:r w:rsidDel="00000000" w:rsidR="00000000" w:rsidRPr="00000000">
              <w:rPr>
                <w:highlight w:val="white"/>
                <w:rtl w:val="0"/>
              </w:rPr>
              <w:t xml:space="preserve"> electrónica es una herramienta informática </w:t>
            </w:r>
            <w:r w:rsidDel="00000000" w:rsidR="00000000" w:rsidRPr="00000000">
              <w:rPr>
                <w:rtl w:val="0"/>
              </w:rPr>
              <w:t xml:space="preserve">que soporta las</w:t>
            </w:r>
            <w:r w:rsidDel="00000000" w:rsidR="00000000" w:rsidRPr="00000000">
              <w:rPr>
                <w:highlight w:val="white"/>
                <w:rtl w:val="0"/>
              </w:rPr>
              <w:t xml:space="preserve"> transacciones de </w:t>
            </w:r>
            <w:r w:rsidDel="00000000" w:rsidR="00000000" w:rsidRPr="00000000">
              <w:rPr>
                <w:rtl w:val="0"/>
              </w:rPr>
              <w:t xml:space="preserve">compra y venta de bienes, sujeto</w:t>
            </w:r>
            <w:r w:rsidDel="00000000" w:rsidR="00000000" w:rsidRPr="00000000">
              <w:rPr>
                <w:highlight w:val="white"/>
                <w:rtl w:val="0"/>
              </w:rPr>
              <w:t xml:space="preserve"> a ciertas condiciones </w:t>
            </w:r>
            <w:r w:rsidDel="00000000" w:rsidR="00000000" w:rsidRPr="00000000">
              <w:rPr>
                <w:rtl w:val="0"/>
              </w:rPr>
              <w:t xml:space="preserve">para</w:t>
            </w:r>
            <w:r w:rsidDel="00000000" w:rsidR="00000000" w:rsidRPr="00000000">
              <w:rPr>
                <w:highlight w:val="white"/>
                <w:rtl w:val="0"/>
              </w:rPr>
              <w:t xml:space="preserve"> que </w:t>
            </w:r>
            <w:r w:rsidDel="00000000" w:rsidR="00000000" w:rsidRPr="00000000">
              <w:rPr>
                <w:rtl w:val="0"/>
              </w:rPr>
              <w:t xml:space="preserve">DIAN verifique</w:t>
            </w:r>
            <w:r w:rsidDel="00000000" w:rsidR="00000000" w:rsidRPr="00000000">
              <w:rPr>
                <w:highlight w:val="white"/>
                <w:rtl w:val="0"/>
              </w:rPr>
              <w:t xml:space="preserve"> la </w:t>
            </w:r>
            <w:r w:rsidDel="00000000" w:rsidR="00000000" w:rsidRPr="00000000">
              <w:rPr>
                <w:rtl w:val="0"/>
              </w:rPr>
              <w:t xml:space="preserve">información. Actualmente esto funciona</w:t>
            </w:r>
            <w:r w:rsidDel="00000000" w:rsidR="00000000" w:rsidRPr="00000000">
              <w:rPr>
                <w:highlight w:val="white"/>
                <w:rtl w:val="0"/>
              </w:rPr>
              <w:t xml:space="preserve"> de </w:t>
            </w:r>
            <w:r w:rsidDel="00000000" w:rsidR="00000000" w:rsidRPr="00000000">
              <w:rPr>
                <w:rtl w:val="0"/>
              </w:rPr>
              <w:t xml:space="preserve">acuerdo con</w:t>
            </w:r>
            <w:r w:rsidDel="00000000" w:rsidR="00000000" w:rsidRPr="00000000">
              <w:rPr>
                <w:highlight w:val="white"/>
                <w:rtl w:val="0"/>
              </w:rPr>
              <w:t xml:space="preserve"> el modelo de </w:t>
            </w:r>
            <w:r w:rsidDel="00000000" w:rsidR="00000000" w:rsidRPr="00000000">
              <w:rPr>
                <w:rtl w:val="0"/>
              </w:rPr>
              <w:t xml:space="preserve">autenticación previa. </w:t>
            </w:r>
            <w:r w:rsidDel="00000000" w:rsidR="00000000" w:rsidRPr="00000000">
              <w:rPr>
                <w:highlight w:val="white"/>
                <w:rtl w:val="0"/>
              </w:rPr>
              <w:t xml:space="preserve">La facturación electrónica </w:t>
            </w:r>
            <w:r w:rsidDel="00000000" w:rsidR="00000000" w:rsidRPr="00000000">
              <w:rPr>
                <w:rtl w:val="0"/>
              </w:rPr>
              <w:t xml:space="preserve">es</w:t>
            </w:r>
            <w:r w:rsidDel="00000000" w:rsidR="00000000" w:rsidRPr="00000000">
              <w:rPr>
                <w:highlight w:val="white"/>
                <w:rtl w:val="0"/>
              </w:rPr>
              <w:t xml:space="preserve"> una solución </w:t>
            </w:r>
            <w:r w:rsidDel="00000000" w:rsidR="00000000" w:rsidRPr="00000000">
              <w:rPr>
                <w:rtl w:val="0"/>
              </w:rPr>
              <w:t xml:space="preserve">de</w:t>
            </w:r>
            <w:r w:rsidDel="00000000" w:rsidR="00000000" w:rsidRPr="00000000">
              <w:rPr>
                <w:highlight w:val="white"/>
                <w:rtl w:val="0"/>
              </w:rPr>
              <w:t xml:space="preserve"> automatización de </w:t>
            </w:r>
            <w:r w:rsidDel="00000000" w:rsidR="00000000" w:rsidRPr="00000000">
              <w:rPr>
                <w:rtl w:val="0"/>
              </w:rPr>
              <w:t xml:space="preserve">pagos</w:t>
            </w:r>
            <w:r w:rsidDel="00000000" w:rsidR="00000000" w:rsidRPr="00000000">
              <w:rPr>
                <w:highlight w:val="white"/>
                <w:rtl w:val="0"/>
              </w:rPr>
              <w:t xml:space="preserve"> de </w:t>
            </w:r>
            <w:r w:rsidDel="00000000" w:rsidR="00000000" w:rsidRPr="00000000">
              <w:rPr>
                <w:rtl w:val="0"/>
              </w:rPr>
              <w:t xml:space="preserve">DIAN</w:t>
            </w:r>
            <w:r w:rsidDel="00000000" w:rsidR="00000000" w:rsidRPr="00000000">
              <w:rPr>
                <w:highlight w:val="white"/>
                <w:rtl w:val="0"/>
              </w:rPr>
              <w:t xml:space="preserve"> y una </w:t>
            </w:r>
            <w:r w:rsidDel="00000000" w:rsidR="00000000" w:rsidRPr="00000000">
              <w:rPr>
                <w:rtl w:val="0"/>
              </w:rPr>
              <w:t xml:space="preserve">poderosa</w:t>
            </w:r>
            <w:r w:rsidDel="00000000" w:rsidR="00000000" w:rsidRPr="00000000">
              <w:rPr>
                <w:highlight w:val="white"/>
                <w:rtl w:val="0"/>
              </w:rPr>
              <w:t xml:space="preserve"> herramienta contra la evasión fiscal.</w:t>
            </w:r>
            <w:r w:rsidDel="00000000" w:rsidR="00000000" w:rsidRPr="00000000">
              <w:rPr>
                <w:rtl w:val="0"/>
              </w:rPr>
            </w:r>
          </w:p>
        </w:tc>
      </w:tr>
    </w:tbl>
    <w:p w:rsidR="00000000" w:rsidDel="00000000" w:rsidP="00000000" w:rsidRDefault="00000000" w:rsidRPr="00000000" w14:paraId="0000014C">
      <w:pPr>
        <w:spacing w:line="240" w:lineRule="auto"/>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D">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E">
            <w:pPr>
              <w:pStyle w:val="Title"/>
              <w:widowControl w:val="0"/>
              <w:rPr>
                <w:sz w:val="22"/>
                <w:szCs w:val="22"/>
              </w:rPr>
            </w:pPr>
            <w:bookmarkStart w:colFirst="0" w:colLast="0" w:name="_heading=h.6fnfx9rvl18p" w:id="15"/>
            <w:bookmarkEnd w:id="15"/>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120" w:before="240" w:lineRule="auto"/>
              <w:rPr>
                <w:highlight w:val="white"/>
              </w:rPr>
            </w:pPr>
            <w:r w:rsidDel="00000000" w:rsidR="00000000" w:rsidRPr="00000000">
              <w:rPr>
                <w:rtl w:val="0"/>
              </w:rPr>
              <w:t xml:space="preserve">Estos</w:t>
            </w:r>
            <w:r w:rsidDel="00000000" w:rsidR="00000000" w:rsidRPr="00000000">
              <w:rPr>
                <w:highlight w:val="white"/>
                <w:rtl w:val="0"/>
              </w:rPr>
              <w:t xml:space="preserve"> son </w:t>
            </w:r>
            <w:r w:rsidDel="00000000" w:rsidR="00000000" w:rsidRPr="00000000">
              <w:rPr>
                <w:rtl w:val="0"/>
              </w:rPr>
              <w:t xml:space="preserve">los pasos</w:t>
            </w:r>
            <w:r w:rsidDel="00000000" w:rsidR="00000000" w:rsidRPr="00000000">
              <w:rPr>
                <w:highlight w:val="white"/>
                <w:rtl w:val="0"/>
              </w:rPr>
              <w:t xml:space="preserve"> que </w:t>
            </w:r>
            <w:r w:rsidDel="00000000" w:rsidR="00000000" w:rsidRPr="00000000">
              <w:rPr>
                <w:rtl w:val="0"/>
              </w:rPr>
              <w:t xml:space="preserve">debe seguir</w:t>
            </w:r>
            <w:r w:rsidDel="00000000" w:rsidR="00000000" w:rsidRPr="00000000">
              <w:rPr>
                <w:highlight w:val="white"/>
                <w:rtl w:val="0"/>
              </w:rPr>
              <w:t xml:space="preserve"> una factura electrónica: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1">
            <w:pPr>
              <w:widowControl w:val="0"/>
              <w:rPr/>
            </w:pPr>
            <w:r w:rsidDel="00000000" w:rsidR="00000000" w:rsidRPr="00000000">
              <w:rPr/>
              <w:drawing>
                <wp:inline distB="114300" distT="114300" distL="114300" distR="114300">
                  <wp:extent cx="4322569" cy="2131405"/>
                  <wp:effectExtent b="0" l="0" r="0" t="0"/>
                  <wp:docPr id="483"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4322569" cy="21314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pPr>
            <w:r w:rsidDel="00000000" w:rsidR="00000000" w:rsidRPr="00000000">
              <w:rPr>
                <w:rtl w:val="0"/>
              </w:rPr>
              <w:t xml:space="preserve">623800_i9</w:t>
            </w:r>
          </w:p>
        </w:tc>
      </w:tr>
    </w:tbl>
    <w:p w:rsidR="00000000" w:rsidDel="00000000" w:rsidP="00000000" w:rsidRDefault="00000000" w:rsidRPr="00000000" w14:paraId="00000155">
      <w:pPr>
        <w:spacing w:line="240" w:lineRule="auto"/>
        <w:rPr>
          <w:b w:val="1"/>
        </w:rPr>
      </w:pPr>
      <w:r w:rsidDel="00000000" w:rsidR="00000000" w:rsidRPr="00000000">
        <w:rPr>
          <w:rtl w:val="0"/>
        </w:rPr>
      </w:r>
    </w:p>
    <w:tbl>
      <w:tblPr>
        <w:tblStyle w:val="Table2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6">
            <w:pPr>
              <w:pStyle w:val="Heading1"/>
              <w:rPr>
                <w:sz w:val="22"/>
                <w:szCs w:val="22"/>
              </w:rPr>
            </w:pPr>
            <w:bookmarkStart w:colFirst="0" w:colLast="0" w:name="_heading=h.rg7l409sjjzs"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7">
            <w:pPr>
              <w:rPr/>
            </w:pPr>
            <w:r w:rsidDel="00000000" w:rsidR="00000000" w:rsidRPr="00000000">
              <w:rPr>
                <w:rtl w:val="0"/>
              </w:rPr>
              <w:t xml:space="preserve">Para conocer a fondo información importante sobre la factura electrónica,  </w:t>
            </w:r>
            <w:r w:rsidDel="00000000" w:rsidR="00000000" w:rsidRPr="00000000">
              <w:rPr>
                <w:color w:val="ff0000"/>
                <w:rtl w:val="0"/>
              </w:rPr>
              <w:t xml:space="preserve">se sugiere descargar y estudiar los siguientes documentos:</w:t>
            </w:r>
            <w:r w:rsidDel="00000000" w:rsidR="00000000" w:rsidRPr="00000000">
              <w:rPr>
                <w:rtl w:val="0"/>
              </w:rPr>
              <w:t xml:space="preserve">  Anexo 1_ DIAN factura electrónica, y Anexo 2_  Pasos facturación electrónica;  igualmente a visitar la página de la DIAN en el enlace que encuentra en la bibliografía de este componente. </w:t>
            </w:r>
          </w:p>
          <w:p w:rsidR="00000000" w:rsidDel="00000000" w:rsidP="00000000" w:rsidRDefault="00000000" w:rsidRPr="00000000" w14:paraId="00000158">
            <w:pPr>
              <w:rPr/>
            </w:pPr>
            <w:r w:rsidDel="00000000" w:rsidR="00000000" w:rsidRPr="00000000">
              <w:rPr>
                <w:rtl w:val="0"/>
              </w:rPr>
              <w:t xml:space="preserve">A continuación, se presentan los documentos que se consideran equivalentes a una factura:</w:t>
            </w:r>
          </w:p>
        </w:tc>
      </w:tr>
    </w:tbl>
    <w:p w:rsidR="00000000" w:rsidDel="00000000" w:rsidP="00000000" w:rsidRDefault="00000000" w:rsidRPr="00000000" w14:paraId="00000159">
      <w:pPr>
        <w:spacing w:line="240" w:lineRule="auto"/>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A">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B">
            <w:pPr>
              <w:pStyle w:val="Title"/>
              <w:widowControl w:val="0"/>
              <w:rPr>
                <w:sz w:val="22"/>
                <w:szCs w:val="22"/>
              </w:rPr>
            </w:pPr>
            <w:bookmarkStart w:colFirst="0" w:colLast="0" w:name="_heading=h.wvuyzp65sl94" w:id="17"/>
            <w:bookmarkEnd w:id="1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120" w:before="240" w:lineRule="auto"/>
              <w:rPr/>
            </w:pPr>
            <w:r w:rsidDel="00000000" w:rsidR="00000000" w:rsidRPr="00000000">
              <w:rPr>
                <w:b w:val="1"/>
                <w:rtl w:val="0"/>
              </w:rPr>
              <w:t xml:space="preserve">Documentos equivalentes a factura: </w:t>
            </w:r>
            <w:r w:rsidDel="00000000" w:rsidR="00000000" w:rsidRPr="00000000">
              <w:rPr>
                <w:highlight w:val="white"/>
                <w:rtl w:val="0"/>
              </w:rPr>
              <w:t xml:space="preserve">La Resolución 000042 </w:t>
            </w:r>
            <w:r w:rsidDel="00000000" w:rsidR="00000000" w:rsidRPr="00000000">
              <w:rPr>
                <w:rtl w:val="0"/>
              </w:rPr>
              <w:t xml:space="preserve">establece</w:t>
            </w:r>
            <w:r w:rsidDel="00000000" w:rsidR="00000000" w:rsidRPr="00000000">
              <w:rPr>
                <w:highlight w:val="white"/>
                <w:rtl w:val="0"/>
              </w:rPr>
              <w:t xml:space="preserve"> nuevas especificaciones </w:t>
            </w:r>
            <w:r w:rsidDel="00000000" w:rsidR="00000000" w:rsidRPr="00000000">
              <w:rPr>
                <w:rtl w:val="0"/>
              </w:rPr>
              <w:t xml:space="preserve">para</w:t>
            </w:r>
            <w:r w:rsidDel="00000000" w:rsidR="00000000" w:rsidRPr="00000000">
              <w:rPr>
                <w:highlight w:val="white"/>
                <w:rtl w:val="0"/>
              </w:rPr>
              <w:t xml:space="preserve"> los documentos equivalentes a </w:t>
            </w:r>
            <w:r w:rsidDel="00000000" w:rsidR="00000000" w:rsidRPr="00000000">
              <w:rPr>
                <w:rtl w:val="0"/>
              </w:rPr>
              <w:t xml:space="preserve">facturas</w:t>
            </w:r>
            <w:r w:rsidDel="00000000" w:rsidR="00000000" w:rsidRPr="00000000">
              <w:rPr>
                <w:highlight w:val="white"/>
                <w:rtl w:val="0"/>
              </w:rPr>
              <w:t xml:space="preserve"> aceptados en los </w:t>
            </w:r>
            <w:r w:rsidDel="00000000" w:rsidR="00000000" w:rsidRPr="00000000">
              <w:rPr>
                <w:rtl w:val="0"/>
              </w:rPr>
              <w:t xml:space="preserve">incisos</w:t>
            </w:r>
            <w:r w:rsidDel="00000000" w:rsidR="00000000" w:rsidRPr="00000000">
              <w:rPr>
                <w:highlight w:val="white"/>
                <w:rtl w:val="0"/>
              </w:rPr>
              <w:t xml:space="preserve"> b), d), e) </w:t>
            </w:r>
            <w:r w:rsidDel="00000000" w:rsidR="00000000" w:rsidRPr="00000000">
              <w:rPr>
                <w:rtl w:val="0"/>
              </w:rPr>
              <w:t xml:space="preserve">y g)</w:t>
            </w:r>
            <w:r w:rsidDel="00000000" w:rsidR="00000000" w:rsidRPr="00000000">
              <w:rPr>
                <w:highlight w:val="white"/>
                <w:rtl w:val="0"/>
              </w:rPr>
              <w:t xml:space="preserve"> del artículo 617 </w:t>
            </w:r>
            <w:r w:rsidDel="00000000" w:rsidR="00000000" w:rsidRPr="00000000">
              <w:rPr>
                <w:rtl w:val="0"/>
              </w:rPr>
              <w:t xml:space="preserve">TE. Aquí se especifican</w:t>
            </w:r>
            <w:r w:rsidDel="00000000" w:rsidR="00000000" w:rsidRPr="00000000">
              <w:rPr>
                <w:highlight w:val="white"/>
                <w:rtl w:val="0"/>
              </w:rPr>
              <w:t xml:space="preserve"> los requisitos que </w:t>
            </w:r>
            <w:r w:rsidDel="00000000" w:rsidR="00000000" w:rsidRPr="00000000">
              <w:rPr>
                <w:rtl w:val="0"/>
              </w:rPr>
              <w:t xml:space="preserve">debe</w:t>
            </w:r>
            <w:r w:rsidDel="00000000" w:rsidR="00000000" w:rsidRPr="00000000">
              <w:rPr>
                <w:highlight w:val="white"/>
                <w:rtl w:val="0"/>
              </w:rPr>
              <w:t xml:space="preserve"> cumplir cada </w:t>
            </w:r>
            <w:r w:rsidDel="00000000" w:rsidR="00000000" w:rsidRPr="00000000">
              <w:rPr>
                <w:rtl w:val="0"/>
              </w:rPr>
              <w:t xml:space="preserve">documento.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spacing w:after="120" w:lineRule="auto"/>
              <w:rPr/>
            </w:pPr>
            <w:r w:rsidDel="00000000" w:rsidR="00000000" w:rsidRPr="00000000">
              <w:rPr/>
              <w:drawing>
                <wp:inline distB="0" distT="0" distL="0" distR="0">
                  <wp:extent cx="1705928" cy="3266968"/>
                  <wp:effectExtent b="0" l="0" r="0" t="0"/>
                  <wp:docPr descr="Documentos equivalentes a la factura de venta " id="484" name="image45.png"/>
                  <a:graphic>
                    <a:graphicData uri="http://schemas.openxmlformats.org/drawingml/2006/picture">
                      <pic:pic>
                        <pic:nvPicPr>
                          <pic:cNvPr descr="Documentos equivalentes a la factura de venta " id="0" name="image45.png"/>
                          <pic:cNvPicPr preferRelativeResize="0"/>
                        </pic:nvPicPr>
                        <pic:blipFill>
                          <a:blip r:embed="rId28"/>
                          <a:srcRect b="0" l="0" r="0" t="0"/>
                          <a:stretch>
                            <a:fillRect/>
                          </a:stretch>
                        </pic:blipFill>
                        <pic:spPr>
                          <a:xfrm>
                            <a:off x="0" y="0"/>
                            <a:ext cx="1705928" cy="32669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pPr>
            <w:r w:rsidDel="00000000" w:rsidR="00000000" w:rsidRPr="00000000">
              <w:rPr>
                <w:rtl w:val="0"/>
              </w:rPr>
              <w:t xml:space="preserve">623800_i10</w:t>
            </w:r>
          </w:p>
        </w:tc>
      </w:tr>
    </w:tbl>
    <w:p w:rsidR="00000000" w:rsidDel="00000000" w:rsidP="00000000" w:rsidRDefault="00000000" w:rsidRPr="00000000" w14:paraId="00000162">
      <w:pPr>
        <w:spacing w:line="240" w:lineRule="auto"/>
        <w:rPr/>
      </w:pPr>
      <w:r w:rsidDel="00000000" w:rsidR="00000000" w:rsidRPr="00000000">
        <w:rPr>
          <w:rtl w:val="0"/>
        </w:rPr>
      </w:r>
    </w:p>
    <w:p w:rsidR="00000000" w:rsidDel="00000000" w:rsidP="00000000" w:rsidRDefault="00000000" w:rsidRPr="00000000" w14:paraId="00000163">
      <w:pPr>
        <w:spacing w:line="240" w:lineRule="auto"/>
        <w:rPr>
          <w:b w:val="1"/>
        </w:rPr>
      </w:pPr>
      <w:r w:rsidDel="00000000" w:rsidR="00000000" w:rsidRPr="00000000">
        <w:rPr>
          <w:b w:val="1"/>
          <w:rtl w:val="0"/>
        </w:rPr>
        <w:t xml:space="preserve">5. Estados financieros</w:t>
      </w:r>
    </w:p>
    <w:p w:rsidR="00000000" w:rsidDel="00000000" w:rsidP="00000000" w:rsidRDefault="00000000" w:rsidRPr="00000000" w14:paraId="00000164">
      <w:pPr>
        <w:spacing w:line="240" w:lineRule="auto"/>
        <w:rPr>
          <w:b w:val="1"/>
        </w:rPr>
      </w:pPr>
      <w:bookmarkStart w:colFirst="0" w:colLast="0" w:name="_heading=h.4nu5ucspmxae" w:id="18"/>
      <w:bookmarkEnd w:id="18"/>
      <w:r w:rsidDel="00000000" w:rsidR="00000000" w:rsidRPr="00000000">
        <w:rPr>
          <w:rtl w:val="0"/>
        </w:rPr>
      </w:r>
    </w:p>
    <w:tbl>
      <w:tblPr>
        <w:tblStyle w:val="Table2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5">
            <w:pPr>
              <w:pStyle w:val="Heading1"/>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6">
            <w:pPr>
              <w:spacing w:after="120" w:before="240" w:lineRule="auto"/>
              <w:rPr/>
            </w:pPr>
            <w:r w:rsidDel="00000000" w:rsidR="00000000" w:rsidRPr="00000000">
              <w:rPr>
                <w:rtl w:val="0"/>
              </w:rPr>
              <w:t xml:space="preserve">Cuando hablamos de estados contables o estados financieros, nos referimos al tipo de informe que nos permite dar una imagen precisa de las condiciones financieras actuales de la empresa. Son documentos que brindan la posibilidad de interpretación o análisis relacionados con la información de la empresa, con el fin de tomar decisiones más acertadas en interés del desarrollo de la empresa.</w:t>
            </w:r>
          </w:p>
          <w:p w:rsidR="00000000" w:rsidDel="00000000" w:rsidP="00000000" w:rsidRDefault="00000000" w:rsidRPr="00000000" w14:paraId="00000167">
            <w:pPr>
              <w:spacing w:after="240" w:before="240" w:lineRule="auto"/>
              <w:rPr>
                <w:b w:val="1"/>
              </w:rPr>
            </w:pPr>
            <w:r w:rsidDel="00000000" w:rsidR="00000000" w:rsidRPr="00000000">
              <w:rPr>
                <w:rtl w:val="0"/>
              </w:rPr>
              <w:t xml:space="preserve"> </w:t>
            </w:r>
            <w:r w:rsidDel="00000000" w:rsidR="00000000" w:rsidRPr="00000000">
              <w:rPr>
                <w:b w:val="1"/>
                <w:rtl w:val="0"/>
              </w:rPr>
              <w:t xml:space="preserve">¿Qué son los estados financieros?</w:t>
            </w:r>
          </w:p>
          <w:p w:rsidR="00000000" w:rsidDel="00000000" w:rsidP="00000000" w:rsidRDefault="00000000" w:rsidRPr="00000000" w14:paraId="00000168">
            <w:pPr>
              <w:spacing w:after="240" w:before="240" w:lineRule="auto"/>
              <w:rPr/>
            </w:pPr>
            <w:r w:rsidDel="00000000" w:rsidR="00000000" w:rsidRPr="00000000">
              <w:rPr>
                <w:rtl w:val="0"/>
              </w:rPr>
              <w:t xml:space="preserve">Los estados financieros tienen diferentes nombres. Se conocen como cuentas anuales, estados contables o estados financieros y describen la estructura contable y económica de la organización. Estos documentos reflejan las actividades económicas que normalmente se desarrollan dentro de la empresa, durante un determinado período de tiempo.</w:t>
            </w:r>
          </w:p>
          <w:p w:rsidR="00000000" w:rsidDel="00000000" w:rsidP="00000000" w:rsidRDefault="00000000" w:rsidRPr="00000000" w14:paraId="00000169">
            <w:pPr>
              <w:spacing w:after="240" w:before="240" w:lineRule="auto"/>
              <w:rPr/>
            </w:pPr>
            <w:r w:rsidDel="00000000" w:rsidR="00000000" w:rsidRPr="00000000">
              <w:rPr>
                <w:rtl w:val="0"/>
              </w:rPr>
              <w:t xml:space="preserve">Por lo general, los estados financieros representan el año fiscal que corresponde a un año en la organización. Esto permite a los inversores evaluar si la empresa tiene una estructura solvente y si es rentable invertir en ella.</w:t>
            </w:r>
          </w:p>
          <w:p w:rsidR="00000000" w:rsidDel="00000000" w:rsidP="00000000" w:rsidRDefault="00000000" w:rsidRPr="00000000" w14:paraId="0000016A">
            <w:pPr>
              <w:widowControl w:val="0"/>
              <w:spacing w:after="240" w:before="240" w:lineRule="auto"/>
              <w:rPr>
                <w:b w:val="1"/>
                <w:color w:val="ff0000"/>
              </w:rPr>
            </w:pPr>
            <w:r w:rsidDel="00000000" w:rsidR="00000000" w:rsidRPr="00000000">
              <w:rPr>
                <w:b w:val="1"/>
                <w:color w:val="ff0000"/>
                <w:rtl w:val="0"/>
              </w:rPr>
              <w:t xml:space="preserve">Componentes de los estados financieros</w:t>
            </w:r>
          </w:p>
          <w:p w:rsidR="00000000" w:rsidDel="00000000" w:rsidP="00000000" w:rsidRDefault="00000000" w:rsidRPr="00000000" w14:paraId="0000016B">
            <w:pPr>
              <w:spacing w:after="240" w:before="240" w:lineRule="auto"/>
              <w:rPr/>
            </w:pPr>
            <w:r w:rsidDel="00000000" w:rsidR="00000000" w:rsidRPr="00000000">
              <w:rPr>
                <w:color w:val="ff0000"/>
                <w:rtl w:val="0"/>
              </w:rPr>
              <w:t xml:space="preserve">Lo primero que se debe saber es que se pueden clasificar en estos: estado de la situación financiera o balance general, estado de resultados y estado de flujo de caja.</w:t>
            </w:r>
            <w:r w:rsidDel="00000000" w:rsidR="00000000" w:rsidRPr="00000000">
              <w:rPr>
                <w:rtl w:val="0"/>
              </w:rPr>
            </w:r>
          </w:p>
        </w:tc>
      </w:tr>
    </w:tbl>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rPr/>
      </w:pPr>
      <w:r w:rsidDel="00000000" w:rsidR="00000000" w:rsidRPr="00000000">
        <w:rPr>
          <w:rtl w:val="0"/>
        </w:rPr>
      </w:r>
    </w:p>
    <w:tbl>
      <w:tblPr>
        <w:tblStyle w:val="Table2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0">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1">
            <w:pPr>
              <w:pStyle w:val="Title"/>
              <w:widowControl w:val="0"/>
              <w:rPr>
                <w:sz w:val="22"/>
                <w:szCs w:val="22"/>
              </w:rPr>
            </w:pPr>
            <w:bookmarkStart w:colFirst="0" w:colLast="0" w:name="_heading=h.30j0zll" w:id="19"/>
            <w:bookmarkEnd w:id="19"/>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color w:val="999999"/>
              </w:rPr>
            </w:pPr>
            <w:r w:rsidDel="00000000" w:rsidR="00000000" w:rsidRPr="00000000">
              <w:rPr>
                <w:rtl w:val="0"/>
              </w:rPr>
              <w:t xml:space="preserve">veamos qué incluye cada uno de ellos.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widowControl w:val="0"/>
              <w:rPr/>
            </w:pPr>
            <w:r w:rsidDel="00000000" w:rsidR="00000000" w:rsidRPr="00000000">
              <w:rPr/>
              <w:drawing>
                <wp:inline distB="0" distT="0" distL="0" distR="0">
                  <wp:extent cx="2621280" cy="1816735"/>
                  <wp:effectExtent b="0" l="0" r="0" t="0"/>
                  <wp:docPr id="485"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262128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rPr>
                <w:b w:val="1"/>
              </w:rPr>
            </w:pPr>
            <w:r w:rsidDel="00000000" w:rsidR="00000000" w:rsidRPr="00000000">
              <w:rPr>
                <w:b w:val="1"/>
                <w:rtl w:val="0"/>
              </w:rPr>
              <w:t xml:space="preserve">Imagen: </w:t>
            </w:r>
            <w:r w:rsidDel="00000000" w:rsidR="00000000" w:rsidRPr="00000000">
              <w:rPr>
                <w:rtl w:val="0"/>
              </w:rPr>
              <w:t xml:space="preserve">623800_i11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7">
            <w:pPr>
              <w:spacing w:after="240" w:before="240" w:lineRule="auto"/>
              <w:rPr>
                <w:color w:val="999999"/>
              </w:rPr>
            </w:pPr>
            <w:r w:rsidDel="00000000" w:rsidR="00000000" w:rsidRPr="00000000">
              <w:rPr>
                <w:b w:val="1"/>
                <w:rtl w:val="0"/>
              </w:rPr>
              <w:t xml:space="preserve">Estado de la situación financiera o Balance General:  </w:t>
            </w:r>
            <w:r w:rsidDel="00000000" w:rsidR="00000000" w:rsidRPr="00000000">
              <w:rPr>
                <w:rtl w:val="0"/>
              </w:rPr>
              <w:t xml:space="preserve">documento contable con la finalidad de informar sobre el estado de la empresa. Incluye sus ingresos y obligaciones, así como sus reservas y capital, que se evalúan de acuerdo con las normas de contabilidad generalmente aceptadas.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9">
            <w:pPr>
              <w:widowControl w:val="0"/>
              <w:rPr>
                <w:color w:val="999999"/>
              </w:rPr>
            </w:pPr>
            <w:r w:rsidDel="00000000" w:rsidR="00000000" w:rsidRPr="00000000">
              <w:rPr>
                <w:b w:val="1"/>
                <w:rtl w:val="0"/>
              </w:rPr>
              <w:t xml:space="preserve">Estado de flujo de caja: </w:t>
            </w:r>
            <w:r w:rsidDel="00000000" w:rsidR="00000000" w:rsidRPr="00000000">
              <w:rPr>
                <w:rtl w:val="0"/>
              </w:rPr>
              <w:t xml:space="preserve">El flujo de caja proporciona información sobre la capacidad de una empresa para pagar sus deudas. Por lo tanto, es necesario conocer el estado de la empresa. Es una buena herramienta para medir la liquidez de una empresa. La diferencia entre ingresos y gastos, es decir, el resultado de restar los ingresos que tiene la empresa y los costes que tiene que conseguir, lo llamamos “flujo de caja neto”. Los flujos de caja son vitales para la supervivencia de la entidad, aportan información muy importante sobre la empresa, ya que indican si se encuentra en una situación financiera sólida.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pBdr>
                <w:top w:space="0" w:sz="0" w:val="nil"/>
                <w:left w:space="0" w:sz="0" w:val="nil"/>
                <w:bottom w:space="0" w:sz="0" w:val="nil"/>
                <w:right w:space="0" w:sz="0" w:val="nil"/>
                <w:between w:space="0" w:sz="0" w:val="nil"/>
              </w:pBdr>
              <w:rPr>
                <w:b w:val="1"/>
              </w:rPr>
            </w:pPr>
            <w:r w:rsidDel="00000000" w:rsidR="00000000" w:rsidRPr="00000000">
              <w:rPr>
                <w:b w:val="1"/>
                <w:color w:val="000000"/>
                <w:rtl w:val="0"/>
              </w:rPr>
              <w:t xml:space="preserve">Estado de resultados:</w:t>
            </w:r>
            <w:r w:rsidDel="00000000" w:rsidR="00000000" w:rsidRPr="00000000">
              <w:rPr>
                <w:color w:val="000000"/>
                <w:rtl w:val="0"/>
              </w:rPr>
              <w:t xml:space="preserve"> es una comparación de los ingresos y gastos de una organización. También revela si es rentable pagar dividendos</w:t>
            </w:r>
            <w:r w:rsidDel="00000000" w:rsidR="00000000" w:rsidRPr="00000000">
              <w:rPr>
                <w:rtl w:val="0"/>
              </w:rPr>
            </w:r>
          </w:p>
        </w:tc>
      </w:tr>
    </w:tbl>
    <w:p w:rsidR="00000000" w:rsidDel="00000000" w:rsidP="00000000" w:rsidRDefault="00000000" w:rsidRPr="00000000" w14:paraId="0000017D">
      <w:pPr>
        <w:spacing w:line="240" w:lineRule="auto"/>
        <w:rPr/>
      </w:pPr>
      <w:r w:rsidDel="00000000" w:rsidR="00000000" w:rsidRPr="00000000">
        <w:rPr>
          <w:rtl w:val="0"/>
        </w:rPr>
      </w:r>
    </w:p>
    <w:p w:rsidR="00000000" w:rsidDel="00000000" w:rsidP="00000000" w:rsidRDefault="00000000" w:rsidRPr="00000000" w14:paraId="0000017E">
      <w:pPr>
        <w:spacing w:line="240" w:lineRule="auto"/>
        <w:rPr/>
      </w:pPr>
      <w:r w:rsidDel="00000000" w:rsidR="00000000" w:rsidRPr="00000000">
        <w:rPr>
          <w:rtl w:val="0"/>
        </w:rPr>
      </w:r>
    </w:p>
    <w:p w:rsidR="00000000" w:rsidDel="00000000" w:rsidP="00000000" w:rsidRDefault="00000000" w:rsidRPr="00000000" w14:paraId="0000017F">
      <w:pPr>
        <w:spacing w:line="240" w:lineRule="auto"/>
        <w:rPr/>
      </w:pPr>
      <w:r w:rsidDel="00000000" w:rsidR="00000000" w:rsidRPr="00000000">
        <w:rPr>
          <w:rtl w:val="0"/>
        </w:rPr>
      </w:r>
    </w:p>
    <w:tbl>
      <w:tblPr>
        <w:tblStyle w:val="Table2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0">
            <w:pPr>
              <w:pStyle w:val="Heading1"/>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1">
            <w:pPr>
              <w:spacing w:after="240" w:before="240" w:lineRule="auto"/>
              <w:rPr>
                <w:color w:val="ff0000"/>
              </w:rPr>
            </w:pPr>
            <w:r w:rsidDel="00000000" w:rsidR="00000000" w:rsidRPr="00000000">
              <w:rPr>
                <w:rtl w:val="0"/>
              </w:rPr>
              <w:t xml:space="preserve">E</w:t>
            </w:r>
            <w:r w:rsidDel="00000000" w:rsidR="00000000" w:rsidRPr="00000000">
              <w:rPr>
                <w:color w:val="ff0000"/>
                <w:rtl w:val="0"/>
              </w:rPr>
              <w:t xml:space="preserve">l estado de resultados tiene  los siguientes componentes principales, los ingresos, los costos y gastos. </w:t>
            </w:r>
          </w:p>
        </w:tc>
      </w:tr>
    </w:tbl>
    <w:p w:rsidR="00000000" w:rsidDel="00000000" w:rsidP="00000000" w:rsidRDefault="00000000" w:rsidRPr="00000000" w14:paraId="00000182">
      <w:pPr>
        <w:spacing w:line="240" w:lineRule="auto"/>
        <w:rPr>
          <w:b w:val="1"/>
        </w:rPr>
      </w:pPr>
      <w:r w:rsidDel="00000000" w:rsidR="00000000" w:rsidRPr="00000000">
        <w:rPr>
          <w:rtl w:val="0"/>
        </w:rPr>
      </w:r>
    </w:p>
    <w:p w:rsidR="00000000" w:rsidDel="00000000" w:rsidP="00000000" w:rsidRDefault="00000000" w:rsidRPr="00000000" w14:paraId="00000183">
      <w:pPr>
        <w:spacing w:line="240" w:lineRule="auto"/>
        <w:rPr/>
      </w:pPr>
      <w:bookmarkStart w:colFirst="0" w:colLast="0" w:name="_heading=h.3okx8ppg6w4e" w:id="20"/>
      <w:bookmarkEnd w:id="20"/>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84">
            <w:pPr>
              <w:widowControl w:val="0"/>
              <w:rPr>
                <w:b w:val="1"/>
              </w:rPr>
            </w:pPr>
            <w:r w:rsidDel="00000000" w:rsidR="00000000" w:rsidRPr="00000000">
              <w:rPr>
                <w:rtl w:val="0"/>
              </w:rPr>
            </w:r>
          </w:p>
          <w:p w:rsidR="00000000" w:rsidDel="00000000" w:rsidP="00000000" w:rsidRDefault="00000000" w:rsidRPr="00000000" w14:paraId="0000018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7">
            <w:pPr>
              <w:pStyle w:val="Title"/>
              <w:widowControl w:val="0"/>
              <w:rPr>
                <w:sz w:val="22"/>
                <w:szCs w:val="22"/>
              </w:rPr>
            </w:pPr>
            <w:bookmarkStart w:colFirst="0" w:colLast="0" w:name="_heading=h.cgp11cs972jz" w:id="21"/>
            <w:bookmarkEnd w:id="21"/>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widowControl w:val="0"/>
              <w:rPr>
                <w:b w:val="1"/>
              </w:rPr>
            </w:pPr>
            <w:r w:rsidDel="00000000" w:rsidR="00000000" w:rsidRPr="00000000">
              <w:rPr>
                <w:rtl w:val="0"/>
              </w:rPr>
            </w:r>
          </w:p>
          <w:p w:rsidR="00000000" w:rsidDel="00000000" w:rsidP="00000000" w:rsidRDefault="00000000" w:rsidRPr="00000000" w14:paraId="0000018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B">
            <w:pPr>
              <w:spacing w:after="240" w:before="240" w:lineRule="auto"/>
              <w:rPr/>
            </w:pPr>
            <w:r w:rsidDel="00000000" w:rsidR="00000000" w:rsidRPr="00000000">
              <w:rPr>
                <w:rtl w:val="0"/>
              </w:rPr>
              <w:t xml:space="preserve">A continuación, se describe cada uno de estos: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8C">
            <w:pPr>
              <w:widowControl w:val="0"/>
              <w:rPr/>
            </w:pPr>
            <w:sdt>
              <w:sdtPr>
                <w:tag w:val="goog_rdk_0"/>
              </w:sdtPr>
              <w:sdtContent>
                <w:commentRangeStart w:id="0"/>
              </w:sdtContent>
            </w:sdt>
            <w:r w:rsidDel="00000000" w:rsidR="00000000" w:rsidRPr="00000000">
              <w:rPr/>
              <w:drawing>
                <wp:inline distB="114300" distT="114300" distL="114300" distR="114300">
                  <wp:extent cx="3189548" cy="1798030"/>
                  <wp:effectExtent b="0" l="0" r="0" t="0"/>
                  <wp:docPr id="486"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3189548" cy="179803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8D">
            <w:pPr>
              <w:widowControl w:val="0"/>
              <w:rPr>
                <w:b w:val="1"/>
              </w:rPr>
            </w:pPr>
            <w:r w:rsidDel="00000000" w:rsidR="00000000" w:rsidRPr="00000000">
              <w:rPr>
                <w:b w:val="1"/>
                <w:rtl w:val="0"/>
              </w:rPr>
              <w:t xml:space="preserve">Imagen: </w:t>
            </w:r>
            <w:r w:rsidDel="00000000" w:rsidR="00000000" w:rsidRPr="00000000">
              <w:rPr>
                <w:rtl w:val="0"/>
              </w:rPr>
              <w:t xml:space="preserve">623800_i12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1"/>
              </w:rPr>
            </w:pPr>
            <w:r w:rsidDel="00000000" w:rsidR="00000000" w:rsidRPr="00000000">
              <w:rPr>
                <w:b w:val="1"/>
                <w:rtl w:val="0"/>
              </w:rPr>
              <w:t xml:space="preserve">Ingresos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spacing w:after="240" w:before="240" w:lineRule="auto"/>
              <w:rPr>
                <w:color w:val="ff0000"/>
              </w:rPr>
            </w:pPr>
            <w:r w:rsidDel="00000000" w:rsidR="00000000" w:rsidRPr="00000000">
              <w:rPr>
                <w:rtl w:val="0"/>
              </w:rPr>
              <w:t xml:space="preserve">I</w:t>
            </w:r>
            <w:r w:rsidDel="00000000" w:rsidR="00000000" w:rsidRPr="00000000">
              <w:rPr>
                <w:color w:val="ff0000"/>
                <w:rtl w:val="0"/>
              </w:rPr>
              <w:t xml:space="preserve">ngreso es el aumento de los activos o la disminución de los pasivos de una entidad que, durante el ejercicio contable, tiene un efecto positivo en los resultados o, en su caso, en la variación neta del patrimonio contable y, en consecuencia, el correspondiente al capital adquirido o al patrimonio suscrito. Los ingresos deben reconocerse sólo cuando el movimiento de activos y pasivos tiene un efecto positivo en los resultados o el capital contable de la entidad, a través de resultados o, según corresponda, un cambio neto en el patrimonio neto, respectivamente.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b w:val="1"/>
              </w:rPr>
            </w:pPr>
            <w:r w:rsidDel="00000000" w:rsidR="00000000" w:rsidRPr="00000000">
              <w:rPr>
                <w:b w:val="1"/>
                <w:rtl w:val="0"/>
              </w:rPr>
              <w:t xml:space="preserve">Costo y Gasto</w:t>
            </w:r>
          </w:p>
        </w:tc>
        <w:tc>
          <w:tcPr>
            <w:gridSpan w:val="2"/>
            <w:shd w:fill="auto" w:val="clear"/>
            <w:tcMar>
              <w:top w:w="100.0" w:type="dxa"/>
              <w:left w:w="100.0" w:type="dxa"/>
              <w:bottom w:w="100.0" w:type="dxa"/>
              <w:right w:w="100.0" w:type="dxa"/>
            </w:tcMar>
          </w:tcPr>
          <w:sdt>
            <w:sdtPr>
              <w:tag w:val="goog_rdk_2"/>
            </w:sdtPr>
            <w:sdtContent>
              <w:p w:rsidR="00000000" w:rsidDel="00000000" w:rsidP="00000000" w:rsidRDefault="00000000" w:rsidRPr="00000000" w14:paraId="00000194">
                <w:pPr>
                  <w:widowControl w:val="0"/>
                  <w:rPr>
                    <w:ins w:author="Hernando Garcia Plata" w:id="0" w:date="2023-02-16T05:04:45Z"/>
                  </w:rPr>
                </w:pPr>
                <w:r w:rsidDel="00000000" w:rsidR="00000000" w:rsidRPr="00000000">
                  <w:rPr>
                    <w:color w:val="ff0000"/>
                    <w:rtl w:val="0"/>
                  </w:rPr>
                  <w:t xml:space="preserve">Costo y gasto, es la reducción en los activos o el aumento en los pasivos de una entidad, durante el período contable, con el propósito de generar ingresos y de causar un efecto negativo en la utilidad o pérdida, o, según sea el caso ser, por la variación neta en el patrimonio contable, y, por tanto, en el capital adquirido o el capital contable, respectivamente</w:t>
                </w:r>
                <w:r w:rsidDel="00000000" w:rsidR="00000000" w:rsidRPr="00000000">
                  <w:rPr>
                    <w:rtl w:val="0"/>
                  </w:rPr>
                  <w:t xml:space="preserve">. </w:t>
                </w:r>
                <w:sdt>
                  <w:sdtPr>
                    <w:tag w:val="goog_rdk_1"/>
                  </w:sdtPr>
                  <w:sdtContent>
                    <w:ins w:author="Hernando Garcia Plata" w:id="0" w:date="2023-02-16T05:04:45Z">
                      <w:r w:rsidDel="00000000" w:rsidR="00000000" w:rsidRPr="00000000">
                        <w:rPr>
                          <w:rtl w:val="0"/>
                        </w:rPr>
                      </w:r>
                    </w:ins>
                  </w:sdtContent>
                </w:sdt>
              </w:p>
            </w:sdtContent>
          </w:sdt>
          <w:sdt>
            <w:sdtPr>
              <w:tag w:val="goog_rdk_4"/>
            </w:sdtPr>
            <w:sdtContent>
              <w:p w:rsidR="00000000" w:rsidDel="00000000" w:rsidP="00000000" w:rsidRDefault="00000000" w:rsidRPr="00000000" w14:paraId="00000195">
                <w:pPr>
                  <w:widowControl w:val="0"/>
                  <w:rPr>
                    <w:ins w:author="Hernando Garcia Plata" w:id="0" w:date="2023-02-16T05:04:45Z"/>
                  </w:rPr>
                </w:pPr>
                <w:sdt>
                  <w:sdtPr>
                    <w:tag w:val="goog_rdk_3"/>
                  </w:sdtPr>
                  <w:sdtContent>
                    <w:ins w:author="Hernando Garcia Plata" w:id="0" w:date="2023-02-16T05:04:45Z">
                      <w:r w:rsidDel="00000000" w:rsidR="00000000" w:rsidRPr="00000000">
                        <w:rPr>
                          <w:rtl w:val="0"/>
                        </w:rPr>
                      </w:r>
                    </w:ins>
                  </w:sdtContent>
                </w:sdt>
              </w:p>
            </w:sdtContent>
          </w:sdt>
          <w:p w:rsidR="00000000" w:rsidDel="00000000" w:rsidP="00000000" w:rsidRDefault="00000000" w:rsidRPr="00000000" w14:paraId="00000196">
            <w:pPr>
              <w:widowControl w:val="0"/>
              <w:rPr>
                <w:color w:val="ff0000"/>
              </w:rPr>
            </w:pPr>
            <w:r w:rsidDel="00000000" w:rsidR="00000000" w:rsidRPr="00000000">
              <w:rPr>
                <w:color w:val="ff0000"/>
                <w:rtl w:val="0"/>
              </w:rPr>
              <w:t xml:space="preserve">Los costos y gastos representan los esfuerzos de la gestión económica para lograr el rendimiento y generar ingresos, y además, deben reconocerse </w:t>
            </w:r>
            <w:r w:rsidDel="00000000" w:rsidR="00000000" w:rsidRPr="00000000">
              <w:rPr>
                <w:color w:val="ff0000"/>
                <w:rtl w:val="0"/>
              </w:rPr>
              <w:t xml:space="preserve">sólo</w:t>
            </w:r>
            <w:r w:rsidDel="00000000" w:rsidR="00000000" w:rsidRPr="00000000">
              <w:rPr>
                <w:color w:val="ff0000"/>
                <w:rtl w:val="0"/>
              </w:rPr>
              <w:t xml:space="preserve"> cuando se mueven los activos y pasivos. Afectar negativamente el capital adquirido o el patrimonio de la entidad sociedad, a través de la utilidad neta o, en su caso, la variación neta del patrimonio contable, respectivamente. Para efectos de información financiera, los costos deben entenderse como el valor de los recursos que han sido entregados o prometidos a ser entregados a cambio de bienes o servicios adquiridos por la entidad con el propósito de generar ingresos.</w:t>
            </w:r>
          </w:p>
        </w:tc>
      </w:tr>
    </w:tbl>
    <w:p w:rsidR="00000000" w:rsidDel="00000000" w:rsidP="00000000" w:rsidRDefault="00000000" w:rsidRPr="00000000" w14:paraId="00000198">
      <w:pPr>
        <w:spacing w:line="240" w:lineRule="auto"/>
        <w:rPr>
          <w:b w:val="1"/>
        </w:rPr>
      </w:pPr>
      <w:r w:rsidDel="00000000" w:rsidR="00000000" w:rsidRPr="00000000">
        <w:rPr>
          <w:rtl w:val="0"/>
        </w:rPr>
      </w:r>
    </w:p>
    <w:p w:rsidR="00000000" w:rsidDel="00000000" w:rsidP="00000000" w:rsidRDefault="00000000" w:rsidRPr="00000000" w14:paraId="00000199">
      <w:pPr>
        <w:spacing w:line="240" w:lineRule="auto"/>
        <w:rPr>
          <w:b w:val="1"/>
        </w:rPr>
      </w:pPr>
      <w:bookmarkStart w:colFirst="0" w:colLast="0" w:name="_heading=h.pi9hhswiyms7" w:id="22"/>
      <w:bookmarkEnd w:id="22"/>
      <w:r w:rsidDel="00000000" w:rsidR="00000000" w:rsidRPr="00000000">
        <w:rPr>
          <w:rtl w:val="0"/>
        </w:rPr>
      </w:r>
    </w:p>
    <w:p w:rsidR="00000000" w:rsidDel="00000000" w:rsidP="00000000" w:rsidRDefault="00000000" w:rsidRPr="00000000" w14:paraId="0000019A">
      <w:pPr>
        <w:spacing w:after="120" w:before="240" w:line="240" w:lineRule="auto"/>
        <w:rPr>
          <w:b w:val="1"/>
        </w:rPr>
      </w:pPr>
      <w:r w:rsidDel="00000000" w:rsidR="00000000" w:rsidRPr="00000000">
        <w:rPr>
          <w:b w:val="1"/>
          <w:rtl w:val="0"/>
        </w:rPr>
        <w:t xml:space="preserve">6. Criterios de selección y evaluación de proveedores</w:t>
      </w:r>
    </w:p>
    <w:tbl>
      <w:tblPr>
        <w:tblStyle w:val="Table2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B">
            <w:pPr>
              <w:pStyle w:val="Heading1"/>
              <w:rPr>
                <w:sz w:val="22"/>
                <w:szCs w:val="22"/>
              </w:rPr>
            </w:pPr>
            <w:bookmarkStart w:colFirst="0" w:colLast="0" w:name="_heading=h.k8ablednct6e"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C">
            <w:pPr>
              <w:spacing w:after="120" w:before="240" w:lineRule="auto"/>
              <w:rPr/>
            </w:pPr>
            <w:r w:rsidDel="00000000" w:rsidR="00000000" w:rsidRPr="00000000">
              <w:rPr>
                <w:b w:val="1"/>
                <w:rtl w:val="0"/>
              </w:rPr>
              <w:t xml:space="preserve"> </w:t>
            </w:r>
            <w:r w:rsidDel="00000000" w:rsidR="00000000" w:rsidRPr="00000000">
              <w:rPr>
                <w:rtl w:val="0"/>
              </w:rPr>
              <w:t xml:space="preserve">Elegir el proveedor adecuado implica algo más que navegar a través de una variedad de listas de precios. Su elección depende de muchos factores, incluida la relación calidad-precio, la fiabilidad y la prestación de servicio, entre otros. La forma en que evalúa la importancia de estos diversos factores depende de sus prioridades y estrategia comercial.</w:t>
            </w:r>
          </w:p>
          <w:p w:rsidR="00000000" w:rsidDel="00000000" w:rsidP="00000000" w:rsidRDefault="00000000" w:rsidRPr="00000000" w14:paraId="0000019D">
            <w:pPr>
              <w:spacing w:after="120" w:before="240" w:lineRule="auto"/>
              <w:rPr/>
            </w:pPr>
            <w:r w:rsidDel="00000000" w:rsidR="00000000" w:rsidRPr="00000000">
              <w:rPr/>
              <w:drawing>
                <wp:inline distB="114300" distT="114300" distL="114300" distR="114300">
                  <wp:extent cx="2663864" cy="1864705"/>
                  <wp:effectExtent b="0" l="0" r="0" t="0"/>
                  <wp:docPr id="45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2663864" cy="186470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rPr/>
            </w:pPr>
            <w:r w:rsidDel="00000000" w:rsidR="00000000" w:rsidRPr="00000000">
              <w:rPr>
                <w:rtl w:val="0"/>
              </w:rPr>
              <w:t xml:space="preserve">Dependiendo de la estrategia de abastecimiento de su empresa, los criterios para seleccionar proveedores pueden diferir de los demás. Sin embargo, siempre habrá rasgos básicos que cualquier proveedor debería tener, como los que se verán a continuación.</w:t>
            </w:r>
          </w:p>
        </w:tc>
      </w:tr>
    </w:tbl>
    <w:p w:rsidR="00000000" w:rsidDel="00000000" w:rsidP="00000000" w:rsidRDefault="00000000" w:rsidRPr="00000000" w14:paraId="0000019F">
      <w:pPr>
        <w:spacing w:line="240" w:lineRule="auto"/>
        <w:rPr/>
      </w:pPr>
      <w:r w:rsidDel="00000000" w:rsidR="00000000" w:rsidRPr="00000000">
        <w:rPr>
          <w:rtl w:val="0"/>
        </w:rPr>
      </w:r>
    </w:p>
    <w:tbl>
      <w:tblPr>
        <w:tblStyle w:val="Table2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0">
            <w:pPr>
              <w:widowControl w:val="0"/>
              <w:rPr>
                <w:b w:val="1"/>
              </w:rPr>
            </w:pPr>
            <w:bookmarkStart w:colFirst="0" w:colLast="0" w:name="_heading=h.3dy6vkm" w:id="24"/>
            <w:bookmarkEnd w:id="24"/>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A1">
            <w:pPr>
              <w:pStyle w:val="Title"/>
              <w:widowControl w:val="0"/>
              <w:rPr>
                <w:sz w:val="22"/>
                <w:szCs w:val="22"/>
              </w:rPr>
            </w:pPr>
            <w:bookmarkStart w:colFirst="0" w:colLast="0" w:name="_heading=h.1t3h5sf" w:id="25"/>
            <w:bookmarkEnd w:id="25"/>
            <w:r w:rsidDel="00000000" w:rsidR="00000000" w:rsidRPr="00000000">
              <w:rPr>
                <w:sz w:val="22"/>
                <w:szCs w:val="22"/>
                <w:rtl w:val="0"/>
              </w:rPr>
              <w:t xml:space="preserve">Video spot animado (</w:t>
            </w:r>
            <w:r w:rsidDel="00000000" w:rsidR="00000000" w:rsidRPr="00000000">
              <w:rPr>
                <w:color w:val="ff0000"/>
                <w:sz w:val="22"/>
                <w:szCs w:val="22"/>
                <w:rtl w:val="0"/>
              </w:rPr>
              <w:t xml:space="preserve">El video no corresponde al que aparece en el HTML</w:t>
            </w:r>
            <w:r w:rsidDel="00000000" w:rsidR="00000000" w:rsidRPr="00000000">
              <w:rPr>
                <w:sz w:val="22"/>
                <w:szCs w:val="22"/>
                <w:rtl w:val="0"/>
              </w:rPr>
              <w:t xml:space="preserv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5">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A6">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AB">
            <w:pPr>
              <w:widowControl w:val="0"/>
              <w:rPr/>
            </w:pPr>
            <w:r w:rsidDel="00000000" w:rsidR="00000000" w:rsidRPr="00000000">
              <w:rPr>
                <w:b w:val="1"/>
                <w:rtl w:val="0"/>
              </w:rPr>
              <w:t xml:space="preserve">Criterios para la evaluación y selección de proveedores.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pPr>
            <w:r w:rsidDel="00000000" w:rsidR="00000000" w:rsidRPr="00000000">
              <w:rPr>
                <w:rtl w:val="0"/>
              </w:rPr>
            </w:r>
          </w:p>
          <w:p w:rsidR="00000000" w:rsidDel="00000000" w:rsidP="00000000" w:rsidRDefault="00000000" w:rsidRPr="00000000" w14:paraId="000001B6">
            <w:pPr>
              <w:widowControl w:val="0"/>
              <w:rPr/>
            </w:pPr>
            <w:r w:rsidDel="00000000" w:rsidR="00000000" w:rsidRPr="00000000">
              <w:rPr>
                <w:highlight w:val="white"/>
                <w:rtl w:val="0"/>
              </w:rPr>
              <w:t xml:space="preserve">el organizador de eventos se ve indeciso, cada puerta tiene el título de "floristería 1" floristería 2" "floristería 3"…</w:t>
            </w:r>
            <w:r w:rsidDel="00000000" w:rsidR="00000000" w:rsidRPr="00000000">
              <w:rPr>
                <w:rtl w:val="0"/>
              </w:rPr>
            </w:r>
          </w:p>
          <w:p w:rsidR="00000000" w:rsidDel="00000000" w:rsidP="00000000" w:rsidRDefault="00000000" w:rsidRPr="00000000" w14:paraId="000001B7">
            <w:pPr>
              <w:widowControl w:val="0"/>
              <w:rPr/>
            </w:pPr>
            <w:r w:rsidDel="00000000" w:rsidR="00000000" w:rsidRPr="00000000">
              <w:rPr>
                <w:rtl w:val="0"/>
              </w:rPr>
            </w:r>
          </w:p>
          <w:p w:rsidR="00000000" w:rsidDel="00000000" w:rsidP="00000000" w:rsidRDefault="00000000" w:rsidRPr="00000000" w14:paraId="000001B8">
            <w:pPr>
              <w:widowControl w:val="0"/>
              <w:rPr/>
            </w:pPr>
            <w:r w:rsidDel="00000000" w:rsidR="00000000" w:rsidRPr="00000000">
              <w:rPr>
                <w:rtl w:val="0"/>
              </w:rPr>
              <w:t xml:space="preserve">Imagen de referencia</w:t>
            </w:r>
          </w:p>
          <w:p w:rsidR="00000000" w:rsidDel="00000000" w:rsidP="00000000" w:rsidRDefault="00000000" w:rsidRPr="00000000" w14:paraId="000001B9">
            <w:pPr>
              <w:widowControl w:val="0"/>
              <w:rPr/>
            </w:pP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drawing>
                <wp:inline distB="0" distT="0" distL="0" distR="0">
                  <wp:extent cx="1388014" cy="969743"/>
                  <wp:effectExtent b="0" l="0" r="0" t="0"/>
                  <wp:docPr id="453" name="image14.jpg"/>
                  <a:graphic>
                    <a:graphicData uri="http://schemas.openxmlformats.org/drawingml/2006/picture">
                      <pic:pic>
                        <pic:nvPicPr>
                          <pic:cNvPr id="0" name="image14.jpg"/>
                          <pic:cNvPicPr preferRelativeResize="0"/>
                        </pic:nvPicPr>
                        <pic:blipFill>
                          <a:blip r:embed="rId32"/>
                          <a:srcRect b="0" l="0" r="0" t="0"/>
                          <a:stretch>
                            <a:fillRect/>
                          </a:stretch>
                        </pic:blipFill>
                        <pic:spPr>
                          <a:xfrm>
                            <a:off x="0" y="0"/>
                            <a:ext cx="1388014" cy="969743"/>
                          </a:xfrm>
                          <a:prstGeom prst="rect"/>
                          <a:ln/>
                        </pic:spPr>
                      </pic:pic>
                    </a:graphicData>
                  </a:graphic>
                </wp:inline>
              </w:drawing>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rtl w:val="0"/>
              </w:rPr>
              <w:t xml:space="preserve">música suave durante todo el video</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after="240" w:before="240" w:lineRule="auto"/>
              <w:rPr/>
            </w:pPr>
            <w:r w:rsidDel="00000000" w:rsidR="00000000" w:rsidRPr="00000000">
              <w:rPr>
                <w:rtl w:val="0"/>
              </w:rPr>
              <w:t xml:space="preserve">Estos son los criterios por considerar al momento de evaluar proveedores, sin embargo, debe tenerse en cuenta que no todos tienen la misma importancia para todas las organizaciones, por lo que debe evaluar y sopesar su relevancia para cada situación y claro para su empresa o negocio.</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pPr>
            <w:r w:rsidDel="00000000" w:rsidR="00000000" w:rsidRPr="00000000">
              <w:rPr>
                <w:highlight w:val="white"/>
                <w:rtl w:val="0"/>
              </w:rPr>
              <w:t xml:space="preserve">Crear imagen de la fachada de una floristería tipo vintage, con un letrero que tenga el nombre " la eterna primavera", floristería.  Abajo un letrero que diga "desde 1968, se debe ver también una dirección, y en un ramo de flores con un sello de calidad ISO, cuando se dice el texto" reputación, experiencia y referencia", la imagen debe hacer énfasis en el nombre de la floristería. , cuando se habla de recorrido de la industria, se debe hacer énfasis en el cuadro que dice "desde 1968" al nombrar el cumplimiento de estándares, se hace énfasis en el sello de calidad del ramo de flores y cuando se habla de ubicación, en el cuadro de la dirección.</w:t>
            </w:r>
            <w:r w:rsidDel="00000000" w:rsidR="00000000" w:rsidRPr="00000000">
              <w:rPr>
                <w:rtl w:val="0"/>
              </w:rPr>
            </w:r>
          </w:p>
          <w:p w:rsidR="00000000" w:rsidDel="00000000" w:rsidP="00000000" w:rsidRDefault="00000000" w:rsidRPr="00000000" w14:paraId="000001C0">
            <w:pPr>
              <w:widowControl w:val="0"/>
              <w:rPr/>
            </w:pPr>
            <w:r w:rsidDel="00000000" w:rsidR="00000000" w:rsidRPr="00000000">
              <w:rPr>
                <w:rtl w:val="0"/>
              </w:rPr>
              <w:t xml:space="preserve">Imagen de referencia</w:t>
            </w:r>
          </w:p>
          <w:p w:rsidR="00000000" w:rsidDel="00000000" w:rsidP="00000000" w:rsidRDefault="00000000" w:rsidRPr="00000000" w14:paraId="000001C1">
            <w:pPr>
              <w:widowControl w:val="0"/>
              <w:rPr/>
            </w:pPr>
            <w:r w:rsidDel="00000000" w:rsidR="00000000" w:rsidRPr="00000000">
              <w:rPr>
                <w:rtl w:val="0"/>
              </w:rPr>
            </w:r>
          </w:p>
          <w:p w:rsidR="00000000" w:rsidDel="00000000" w:rsidP="00000000" w:rsidRDefault="00000000" w:rsidRPr="00000000" w14:paraId="000001C2">
            <w:pPr>
              <w:widowControl w:val="0"/>
              <w:rPr/>
            </w:pPr>
            <w:r w:rsidDel="00000000" w:rsidR="00000000" w:rsidRPr="00000000">
              <w:rPr>
                <w:rtl w:val="0"/>
              </w:rPr>
              <w:t xml:space="preserve"> </w:t>
            </w:r>
            <w:r w:rsidDel="00000000" w:rsidR="00000000" w:rsidRPr="00000000">
              <w:rPr/>
              <w:drawing>
                <wp:inline distB="0" distT="0" distL="0" distR="0">
                  <wp:extent cx="1940734" cy="1437262"/>
                  <wp:effectExtent b="0" l="0" r="0" t="0"/>
                  <wp:docPr id="45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940734" cy="14372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after="240" w:before="240" w:lineRule="auto"/>
              <w:rPr/>
            </w:pPr>
            <w:r w:rsidDel="00000000" w:rsidR="00000000" w:rsidRPr="00000000">
              <w:rPr>
                <w:b w:val="1"/>
                <w:rtl w:val="0"/>
              </w:rPr>
              <w:t xml:space="preserve">Perfil de proveedores: </w:t>
            </w:r>
            <w:r w:rsidDel="00000000" w:rsidR="00000000" w:rsidRPr="00000000">
              <w:rPr>
                <w:rtl w:val="0"/>
              </w:rPr>
              <w:t xml:space="preserve">Como primer paso, es necesario realizar un análisis de las características generales de la empresa a contratar, teniendo en cuenta entre otras cosas:</w:t>
            </w:r>
          </w:p>
          <w:p w:rsidR="00000000" w:rsidDel="00000000" w:rsidP="00000000" w:rsidRDefault="00000000" w:rsidRPr="00000000" w14:paraId="000001C5">
            <w:pPr>
              <w:widowControl w:val="0"/>
              <w:spacing w:after="240" w:before="240" w:lineRule="auto"/>
              <w:rPr/>
            </w:pPr>
            <w:r w:rsidDel="00000000" w:rsidR="00000000" w:rsidRPr="00000000">
              <w:rPr>
                <w:rtl w:val="0"/>
              </w:rPr>
              <w:t xml:space="preserve">Su reputación, experiencia y referencias comerciales.</w:t>
            </w:r>
          </w:p>
          <w:p w:rsidR="00000000" w:rsidDel="00000000" w:rsidP="00000000" w:rsidRDefault="00000000" w:rsidRPr="00000000" w14:paraId="000001C6">
            <w:pPr>
              <w:widowControl w:val="0"/>
              <w:spacing w:after="240" w:before="240" w:lineRule="auto"/>
              <w:rPr/>
            </w:pPr>
            <w:r w:rsidDel="00000000" w:rsidR="00000000" w:rsidRPr="00000000">
              <w:rPr>
                <w:rtl w:val="0"/>
              </w:rPr>
              <w:t xml:space="preserve">El recorrido en la industria y la capacidad de respuesta.</w:t>
            </w:r>
          </w:p>
          <w:p w:rsidR="00000000" w:rsidDel="00000000" w:rsidP="00000000" w:rsidRDefault="00000000" w:rsidRPr="00000000" w14:paraId="000001C7">
            <w:pPr>
              <w:widowControl w:val="0"/>
              <w:spacing w:after="240" w:before="240" w:lineRule="auto"/>
              <w:rPr/>
            </w:pPr>
            <w:r w:rsidDel="00000000" w:rsidR="00000000" w:rsidRPr="00000000">
              <w:rPr>
                <w:rtl w:val="0"/>
              </w:rPr>
              <w:t xml:space="preserve">El nivel de cumplimiento de los estándares de calidad establecidos.</w:t>
            </w:r>
          </w:p>
          <w:p w:rsidR="00000000" w:rsidDel="00000000" w:rsidP="00000000" w:rsidRDefault="00000000" w:rsidRPr="00000000" w14:paraId="000001C8">
            <w:pPr>
              <w:widowControl w:val="0"/>
              <w:spacing w:after="240" w:before="240" w:lineRule="auto"/>
              <w:rPr/>
            </w:pPr>
            <w:r w:rsidDel="00000000" w:rsidR="00000000" w:rsidRPr="00000000">
              <w:rPr>
                <w:rtl w:val="0"/>
              </w:rPr>
              <w:t xml:space="preserve">Su grado de formalidad y cumplimiento normativo.</w:t>
            </w:r>
          </w:p>
          <w:p w:rsidR="00000000" w:rsidDel="00000000" w:rsidP="00000000" w:rsidRDefault="00000000" w:rsidRPr="00000000" w14:paraId="000001C9">
            <w:pPr>
              <w:widowControl w:val="0"/>
              <w:spacing w:after="240" w:before="240" w:lineRule="auto"/>
              <w:rPr/>
            </w:pPr>
            <w:r w:rsidDel="00000000" w:rsidR="00000000" w:rsidRPr="00000000">
              <w:rPr>
                <w:rtl w:val="0"/>
              </w:rPr>
              <w:t xml:space="preserve">La ubicación geográfica:  este factor puede influir el precio del producto o servicio.</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pPr>
            <w:r w:rsidDel="00000000" w:rsidR="00000000" w:rsidRPr="00000000">
              <w:rPr>
                <w:rtl w:val="0"/>
              </w:rPr>
              <w:t xml:space="preserve">1)</w:t>
            </w:r>
            <w:r w:rsidDel="00000000" w:rsidR="00000000" w:rsidRPr="00000000">
              <w:rPr>
                <w:b w:val="1"/>
                <w:rtl w:val="0"/>
              </w:rPr>
              <w:t xml:space="preserve">Perfil de proveedores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pPr>
            <w:r w:rsidDel="00000000" w:rsidR="00000000" w:rsidRPr="00000000">
              <w:rPr>
                <w:rtl w:val="0"/>
              </w:rPr>
            </w:r>
          </w:p>
          <w:p w:rsidR="00000000" w:rsidDel="00000000" w:rsidP="00000000" w:rsidRDefault="00000000" w:rsidRPr="00000000" w14:paraId="000001CD">
            <w:pPr>
              <w:widowControl w:val="0"/>
              <w:rPr>
                <w:highlight w:val="white"/>
              </w:rPr>
            </w:pPr>
            <w:r w:rsidDel="00000000" w:rsidR="00000000" w:rsidRPr="00000000">
              <w:rPr>
                <w:rtl w:val="0"/>
              </w:rPr>
            </w:r>
          </w:p>
          <w:p w:rsidR="00000000" w:rsidDel="00000000" w:rsidP="00000000" w:rsidRDefault="00000000" w:rsidRPr="00000000" w14:paraId="000001CE">
            <w:pPr>
              <w:widowControl w:val="0"/>
              <w:rPr>
                <w:highlight w:val="white"/>
              </w:rPr>
            </w:pPr>
            <w:r w:rsidDel="00000000" w:rsidR="00000000" w:rsidRPr="00000000">
              <w:rPr>
                <w:highlight w:val="white"/>
                <w:rtl w:val="0"/>
              </w:rPr>
              <w:t xml:space="preserve">Van apareciendo diferentes tipos de arreglos florales, con el símbolo $ y se oye el sonido de la registradora, deben verse arreglos frondosos, sofisticados, sencillos, minimalistas, para que se vea la diversidad. </w:t>
            </w:r>
          </w:p>
          <w:p w:rsidR="00000000" w:rsidDel="00000000" w:rsidP="00000000" w:rsidRDefault="00000000" w:rsidRPr="00000000" w14:paraId="000001CF">
            <w:pPr>
              <w:widowControl w:val="0"/>
              <w:rPr>
                <w:highlight w:val="white"/>
              </w:rPr>
            </w:pPr>
            <w:r w:rsidDel="00000000" w:rsidR="00000000" w:rsidRPr="00000000">
              <w:rPr>
                <w:rtl w:val="0"/>
              </w:rPr>
            </w:r>
          </w:p>
          <w:p w:rsidR="00000000" w:rsidDel="00000000" w:rsidP="00000000" w:rsidRDefault="00000000" w:rsidRPr="00000000" w14:paraId="000001D0">
            <w:pPr>
              <w:widowControl w:val="0"/>
              <w:rPr/>
            </w:pPr>
            <w:r w:rsidDel="00000000" w:rsidR="00000000" w:rsidRPr="00000000">
              <w:rPr>
                <w:highlight w:val="white"/>
                <w:rtl w:val="0"/>
              </w:rPr>
              <w:t xml:space="preserve">Imagen referencia</w:t>
            </w:r>
            <w:r w:rsidDel="00000000" w:rsidR="00000000" w:rsidRPr="00000000">
              <w:rPr>
                <w:rtl w:val="0"/>
              </w:rPr>
            </w:r>
          </w:p>
          <w:p w:rsidR="00000000" w:rsidDel="00000000" w:rsidP="00000000" w:rsidRDefault="00000000" w:rsidRPr="00000000" w14:paraId="000001D1">
            <w:pPr>
              <w:widowControl w:val="0"/>
              <w:rPr/>
            </w:pPr>
            <w:r w:rsidDel="00000000" w:rsidR="00000000" w:rsidRPr="00000000">
              <w:rPr/>
              <w:drawing>
                <wp:inline distB="0" distT="0" distL="0" distR="0">
                  <wp:extent cx="2124075" cy="819785"/>
                  <wp:effectExtent b="0" l="0" r="0" t="0"/>
                  <wp:docPr descr="ilustración de plantas vectoriales. filodendrón, palmera, orquídea, flor en jarrón. elementos de diseño interior. decoración interior. plantas de la casa. de." id="455" name="image18.jpg"/>
                  <a:graphic>
                    <a:graphicData uri="http://schemas.openxmlformats.org/drawingml/2006/picture">
                      <pic:pic>
                        <pic:nvPicPr>
                          <pic:cNvPr descr="ilustración de plantas vectoriales. filodendrón, palmera, orquídea, flor en jarrón. elementos de diseño interior. decoración interior. plantas de la casa. de." id="0" name="image18.jpg"/>
                          <pic:cNvPicPr preferRelativeResize="0"/>
                        </pic:nvPicPr>
                        <pic:blipFill>
                          <a:blip r:embed="rId34"/>
                          <a:srcRect b="0" l="0" r="0" t="0"/>
                          <a:stretch>
                            <a:fillRect/>
                          </a:stretch>
                        </pic:blipFill>
                        <pic:spPr>
                          <a:xfrm>
                            <a:off x="0" y="0"/>
                            <a:ext cx="2124075" cy="8197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pPr>
            <w:r w:rsidDel="00000000" w:rsidR="00000000" w:rsidRPr="00000000">
              <w:rPr>
                <w:rtl w:val="0"/>
              </w:rPr>
              <w:t xml:space="preserve">sonido caja registradora </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after="240" w:before="240" w:lineRule="auto"/>
              <w:rPr>
                <w:b w:val="1"/>
              </w:rPr>
            </w:pPr>
            <w:r w:rsidDel="00000000" w:rsidR="00000000" w:rsidRPr="00000000">
              <w:rPr>
                <w:b w:val="1"/>
                <w:rtl w:val="0"/>
              </w:rPr>
              <w:t xml:space="preserve">Precio</w:t>
            </w:r>
          </w:p>
          <w:p w:rsidR="00000000" w:rsidDel="00000000" w:rsidP="00000000" w:rsidRDefault="00000000" w:rsidRPr="00000000" w14:paraId="000001D4">
            <w:pPr>
              <w:widowControl w:val="0"/>
              <w:spacing w:after="240" w:before="240" w:lineRule="auto"/>
              <w:rPr/>
            </w:pPr>
            <w:r w:rsidDel="00000000" w:rsidR="00000000" w:rsidRPr="00000000">
              <w:rPr>
                <w:rtl w:val="0"/>
              </w:rPr>
              <w:t xml:space="preserve">Este aspecto puede ser la principal preocupación de muchas organizaciones, por lo que es el criterio por el que más valor dan en su valoración. Sin embargo, es importante tener en cuenta que los precios demasiado bajos pueden significar que la calidad de sus insumos, productos o servicios se vea afectada, lo que ocasionará fallas en la cadena de suministro generando pérdidas en su negocio. Del mismo modo, el análisis de precios ayuda a identificar sobrecostos en el suministro, por tanto, se deben comparar los precios entre diferentes proveedores existentes y de esta forma contar con diferentes opciones, con miras a encontrar la mejor relación calidad-precio.</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t xml:space="preserve">2)</w:t>
            </w:r>
            <w:r w:rsidDel="00000000" w:rsidR="00000000" w:rsidRPr="00000000">
              <w:rPr>
                <w:b w:val="1"/>
                <w:rtl w:val="0"/>
              </w:rPr>
              <w:t xml:space="preserve">Precio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pPr>
            <w:r w:rsidDel="00000000" w:rsidR="00000000" w:rsidRPr="00000000">
              <w:rPr>
                <w:rtl w:val="0"/>
              </w:rPr>
            </w:r>
          </w:p>
          <w:p w:rsidR="00000000" w:rsidDel="00000000" w:rsidP="00000000" w:rsidRDefault="00000000" w:rsidRPr="00000000" w14:paraId="000001D8">
            <w:pPr>
              <w:widowControl w:val="0"/>
              <w:rPr/>
            </w:pPr>
            <w:r w:rsidDel="00000000" w:rsidR="00000000" w:rsidRPr="00000000">
              <w:rPr>
                <w:rtl w:val="0"/>
              </w:rPr>
            </w:r>
          </w:p>
          <w:p w:rsidR="00000000" w:rsidDel="00000000" w:rsidP="00000000" w:rsidRDefault="00000000" w:rsidRPr="00000000" w14:paraId="000001D9">
            <w:pPr>
              <w:widowControl w:val="0"/>
              <w:rPr>
                <w:highlight w:val="white"/>
              </w:rPr>
            </w:pPr>
            <w:r w:rsidDel="00000000" w:rsidR="00000000" w:rsidRPr="00000000">
              <w:rPr>
                <w:highlight w:val="white"/>
                <w:rtl w:val="0"/>
              </w:rPr>
              <w:t xml:space="preserve">En esta escena se debe ver al organizador de eventos haciendo un recorrido con el dueño de la floristería, viendo el interior, la zona de producción y donde le muestra reconocimientos de calidad (certificados enmarcados en la pared).</w:t>
            </w:r>
          </w:p>
          <w:p w:rsidR="00000000" w:rsidDel="00000000" w:rsidP="00000000" w:rsidRDefault="00000000" w:rsidRPr="00000000" w14:paraId="000001DA">
            <w:pPr>
              <w:widowControl w:val="0"/>
              <w:rPr>
                <w:highlight w:val="white"/>
              </w:rPr>
            </w:pPr>
            <w:r w:rsidDel="00000000" w:rsidR="00000000" w:rsidRPr="00000000">
              <w:rPr>
                <w:rtl w:val="0"/>
              </w:rPr>
            </w:r>
          </w:p>
          <w:p w:rsidR="00000000" w:rsidDel="00000000" w:rsidP="00000000" w:rsidRDefault="00000000" w:rsidRPr="00000000" w14:paraId="000001DB">
            <w:pPr>
              <w:widowControl w:val="0"/>
              <w:rPr/>
            </w:pPr>
            <w:r w:rsidDel="00000000" w:rsidR="00000000" w:rsidRPr="00000000">
              <w:rPr>
                <w:highlight w:val="white"/>
                <w:rtl w:val="0"/>
              </w:rPr>
              <w:t xml:space="preserve">Imagen de referencia</w:t>
            </w:r>
            <w:r w:rsidDel="00000000" w:rsidR="00000000" w:rsidRPr="00000000">
              <w:rPr>
                <w:rtl w:val="0"/>
              </w:rPr>
            </w:r>
          </w:p>
          <w:p w:rsidR="00000000" w:rsidDel="00000000" w:rsidP="00000000" w:rsidRDefault="00000000" w:rsidRPr="00000000" w14:paraId="000001DC">
            <w:pPr>
              <w:widowControl w:val="0"/>
              <w:rPr/>
            </w:pPr>
            <w:r w:rsidDel="00000000" w:rsidR="00000000" w:rsidRPr="00000000">
              <w:rPr>
                <w:rtl w:val="0"/>
              </w:rPr>
            </w:r>
          </w:p>
          <w:p w:rsidR="00000000" w:rsidDel="00000000" w:rsidP="00000000" w:rsidRDefault="00000000" w:rsidRPr="00000000" w14:paraId="000001DD">
            <w:pPr>
              <w:widowControl w:val="0"/>
              <w:rPr/>
            </w:pPr>
            <w:r w:rsidDel="00000000" w:rsidR="00000000" w:rsidRPr="00000000">
              <w:rPr/>
              <w:drawing>
                <wp:inline distB="0" distT="0" distL="0" distR="0">
                  <wp:extent cx="2124075" cy="1014730"/>
                  <wp:effectExtent b="0" l="0" r="0" t="0"/>
                  <wp:docPr descr="Interior de floristería, almacén florista vacío con macetas en estanterías, mostrador de madera de carretilla de ruedas, suelo de baldosas, objetos decorativos con composiciones en flor a la venta. Ilustración vectorial de dibujos animados" id="456" name="image57.jpg"/>
                  <a:graphic>
                    <a:graphicData uri="http://schemas.openxmlformats.org/drawingml/2006/picture">
                      <pic:pic>
                        <pic:nvPicPr>
                          <pic:cNvPr descr="Interior de floristería, almacén florista vacío con macetas en estanterías, mostrador de madera de carretilla de ruedas, suelo de baldosas, objetos decorativos con composiciones en flor a la venta. Ilustración vectorial de dibujos animados" id="0" name="image57.jpg"/>
                          <pic:cNvPicPr preferRelativeResize="0"/>
                        </pic:nvPicPr>
                        <pic:blipFill>
                          <a:blip r:embed="rId35"/>
                          <a:srcRect b="0" l="0" r="0" t="0"/>
                          <a:stretch>
                            <a:fillRect/>
                          </a:stretch>
                        </pic:blipFill>
                        <pic:spPr>
                          <a:xfrm>
                            <a:off x="0" y="0"/>
                            <a:ext cx="2124075" cy="10147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after="240" w:before="240" w:lineRule="auto"/>
              <w:rPr/>
            </w:pPr>
            <w:r w:rsidDel="00000000" w:rsidR="00000000" w:rsidRPr="00000000">
              <w:rPr>
                <w:b w:val="1"/>
                <w:rtl w:val="0"/>
              </w:rPr>
              <w:t xml:space="preserve">Capacidad técnica: </w:t>
            </w:r>
            <w:r w:rsidDel="00000000" w:rsidR="00000000" w:rsidRPr="00000000">
              <w:rPr>
                <w:rtl w:val="0"/>
              </w:rPr>
              <w:t xml:space="preserve">Para evaluar la tecnología y la respuesta del proveedor, se deben tener en cuenta varios aspectos, a saber:</w:t>
            </w:r>
          </w:p>
          <w:p w:rsidR="00000000" w:rsidDel="00000000" w:rsidP="00000000" w:rsidRDefault="00000000" w:rsidRPr="00000000" w14:paraId="000001E0">
            <w:pPr>
              <w:widowControl w:val="0"/>
              <w:spacing w:after="240" w:before="240" w:lineRule="auto"/>
              <w:rPr/>
            </w:pPr>
            <w:r w:rsidDel="00000000" w:rsidR="00000000" w:rsidRPr="00000000">
              <w:rPr>
                <w:rtl w:val="0"/>
              </w:rPr>
              <w:t xml:space="preserve">Número de empleados y turnos.</w:t>
            </w:r>
          </w:p>
          <w:p w:rsidR="00000000" w:rsidDel="00000000" w:rsidP="00000000" w:rsidRDefault="00000000" w:rsidRPr="00000000" w14:paraId="000001E1">
            <w:pPr>
              <w:widowControl w:val="0"/>
              <w:spacing w:after="240" w:before="240" w:lineRule="auto"/>
              <w:rPr/>
            </w:pPr>
            <w:r w:rsidDel="00000000" w:rsidR="00000000" w:rsidRPr="00000000">
              <w:rPr>
                <w:rtl w:val="0"/>
              </w:rPr>
              <w:t xml:space="preserve">Posibilidad.</w:t>
            </w:r>
          </w:p>
          <w:p w:rsidR="00000000" w:rsidDel="00000000" w:rsidP="00000000" w:rsidRDefault="00000000" w:rsidRPr="00000000" w14:paraId="000001E2">
            <w:pPr>
              <w:widowControl w:val="0"/>
              <w:spacing w:after="240" w:before="240" w:lineRule="auto"/>
              <w:rPr/>
            </w:pPr>
            <w:r w:rsidDel="00000000" w:rsidR="00000000" w:rsidRPr="00000000">
              <w:rPr>
                <w:rtl w:val="0"/>
              </w:rPr>
              <w:t xml:space="preserve">Envío privado o subcontratación.</w:t>
            </w:r>
          </w:p>
          <w:p w:rsidR="00000000" w:rsidDel="00000000" w:rsidP="00000000" w:rsidRDefault="00000000" w:rsidRPr="00000000" w14:paraId="000001E3">
            <w:pPr>
              <w:widowControl w:val="0"/>
              <w:spacing w:after="240" w:before="240" w:lineRule="auto"/>
              <w:rPr/>
            </w:pPr>
            <w:r w:rsidDel="00000000" w:rsidR="00000000" w:rsidRPr="00000000">
              <w:rPr>
                <w:rtl w:val="0"/>
              </w:rPr>
              <w:t xml:space="preserve"> Planificación, gestión, procedimientos, formación de los trabajadores.</w:t>
            </w:r>
          </w:p>
          <w:p w:rsidR="00000000" w:rsidDel="00000000" w:rsidP="00000000" w:rsidRDefault="00000000" w:rsidRPr="00000000" w14:paraId="000001E4">
            <w:pPr>
              <w:widowControl w:val="0"/>
              <w:spacing w:after="240" w:before="240" w:lineRule="auto"/>
              <w:rPr/>
            </w:pPr>
            <w:r w:rsidDel="00000000" w:rsidR="00000000" w:rsidRPr="00000000">
              <w:rPr>
                <w:rtl w:val="0"/>
              </w:rPr>
              <w:t xml:space="preserve">Referencias, premios y certificados ISO.</w:t>
            </w:r>
          </w:p>
          <w:p w:rsidR="00000000" w:rsidDel="00000000" w:rsidP="00000000" w:rsidRDefault="00000000" w:rsidRPr="00000000" w14:paraId="000001E5">
            <w:pPr>
              <w:widowControl w:val="0"/>
              <w:spacing w:after="240" w:before="240" w:lineRule="auto"/>
              <w:rPr/>
            </w:pPr>
            <w:r w:rsidDel="00000000" w:rsidR="00000000" w:rsidRPr="00000000">
              <w:rPr>
                <w:rtl w:val="0"/>
              </w:rPr>
              <w:t xml:space="preserve">Esta es una norma relevante, ya que se apoyará en sus capacidades técnicas y operativas para poder proporcionar suministros, productos o servicios en forma oportuna y adecuada, sin problemas de entrega graves o intermitentes.</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rtl w:val="0"/>
              </w:rPr>
              <w:t xml:space="preserve">3)</w:t>
            </w:r>
            <w:r w:rsidDel="00000000" w:rsidR="00000000" w:rsidRPr="00000000">
              <w:rPr>
                <w:b w:val="1"/>
                <w:rtl w:val="0"/>
              </w:rPr>
              <w:t xml:space="preserve">Capacidad técnica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pPr>
            <w:r w:rsidDel="00000000" w:rsidR="00000000" w:rsidRPr="00000000">
              <w:rPr>
                <w:highlight w:val="white"/>
                <w:rtl w:val="0"/>
              </w:rPr>
              <w:t xml:space="preserve">Se utiliza la escena de la floristería anterior, y se hace énfasis o acercamiento en la parte de la oficina (ver donde se encuentra el computador, se ve al dueño de la floristería mostrándole al organizador de eventos, y aparece en la pantalla "software de inventarios" " control de pedidos", Evaluación de satisfacción, aunque la floristería es de tradición cuenta con tecnología que le ayuda a ser mucho más eficiente.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after="240" w:before="240" w:lineRule="auto"/>
              <w:rPr/>
            </w:pPr>
            <w:r w:rsidDel="00000000" w:rsidR="00000000" w:rsidRPr="00000000">
              <w:rPr>
                <w:b w:val="1"/>
                <w:rtl w:val="0"/>
              </w:rPr>
              <w:t xml:space="preserve">Tecnología e Infraestructura: </w:t>
            </w:r>
            <w:r w:rsidDel="00000000" w:rsidR="00000000" w:rsidRPr="00000000">
              <w:rPr>
                <w:rtl w:val="0"/>
              </w:rPr>
              <w:t xml:space="preserve">Poder determinar las herramientas tecnológicas del proveedor es importante, ya que puede determinar un factor de cumplimiento y calidad de lo que se está ofreciendo. Así mismo, las nuevas tecnologías brindan nuevas oportunidades comerciales que mejoran la competitividad en el mercado.</w:t>
            </w:r>
            <w:r w:rsidDel="00000000" w:rsidR="00000000" w:rsidRPr="00000000">
              <w:rPr>
                <w:b w:val="1"/>
                <w:rtl w:val="0"/>
              </w:rPr>
              <w:t xml:space="preserve"> </w:t>
            </w:r>
            <w:r w:rsidDel="00000000" w:rsidR="00000000" w:rsidRPr="00000000">
              <w:rPr>
                <w:rtl w:val="0"/>
              </w:rPr>
              <w:t xml:space="preserve">Además, el uso de tecnología avanzada es un buen referente para las redes de servicios públicos, distribución y comercialización, que inciden positivamente tanto en la competitividad como en la calidad final de los productos y/o servicios que ofrece la empresa contratante.</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pPr>
            <w:r w:rsidDel="00000000" w:rsidR="00000000" w:rsidRPr="00000000">
              <w:rPr>
                <w:rtl w:val="0"/>
              </w:rPr>
              <w:t xml:space="preserve">4)</w:t>
            </w:r>
            <w:r w:rsidDel="00000000" w:rsidR="00000000" w:rsidRPr="00000000">
              <w:rPr>
                <w:b w:val="1"/>
                <w:rtl w:val="0"/>
              </w:rPr>
              <w:t xml:space="preserve">Tecnología e Infraestructura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highlight w:val="white"/>
              </w:rPr>
            </w:pPr>
            <w:r w:rsidDel="00000000" w:rsidR="00000000" w:rsidRPr="00000000">
              <w:rPr>
                <w:highlight w:val="white"/>
                <w:rtl w:val="0"/>
              </w:rPr>
              <w:t xml:space="preserve">En esta escena se debe ver un montaje de un evento, el camión de la floristería haciendo entrega de arreglos florales, se ven los de logística recibiendo y poniendo los arreglos en las mesas, mientras el organizador de eventos revisa un arreglo y chequea en su Tablet, la lista de chequeo. </w:t>
            </w:r>
          </w:p>
          <w:p w:rsidR="00000000" w:rsidDel="00000000" w:rsidP="00000000" w:rsidRDefault="00000000" w:rsidRPr="00000000" w14:paraId="000001EE">
            <w:pPr>
              <w:widowControl w:val="0"/>
              <w:rPr>
                <w:highlight w:val="white"/>
              </w:rPr>
            </w:pPr>
            <w:r w:rsidDel="00000000" w:rsidR="00000000" w:rsidRPr="00000000">
              <w:rPr>
                <w:rtl w:val="0"/>
              </w:rPr>
            </w:r>
          </w:p>
          <w:p w:rsidR="00000000" w:rsidDel="00000000" w:rsidP="00000000" w:rsidRDefault="00000000" w:rsidRPr="00000000" w14:paraId="000001EF">
            <w:pPr>
              <w:widowControl w:val="0"/>
              <w:rPr/>
            </w:pPr>
            <w:r w:rsidDel="00000000" w:rsidR="00000000" w:rsidRPr="00000000">
              <w:rPr>
                <w:highlight w:val="white"/>
                <w:rtl w:val="0"/>
              </w:rPr>
              <w:t xml:space="preserve">Imagen de referencia</w:t>
            </w:r>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drawing>
                <wp:inline distB="0" distT="0" distL="0" distR="0">
                  <wp:extent cx="2124075" cy="1483995"/>
                  <wp:effectExtent b="0" l="0" r="0" t="0"/>
                  <wp:docPr descr="Hermosas flores sobre la mesa en el día de la boda" id="457" name="image20.jpg"/>
                  <a:graphic>
                    <a:graphicData uri="http://schemas.openxmlformats.org/drawingml/2006/picture">
                      <pic:pic>
                        <pic:nvPicPr>
                          <pic:cNvPr descr="Hermosas flores sobre la mesa en el día de la boda" id="0" name="image20.jpg"/>
                          <pic:cNvPicPr preferRelativeResize="0"/>
                        </pic:nvPicPr>
                        <pic:blipFill>
                          <a:blip r:embed="rId36"/>
                          <a:srcRect b="0" l="0" r="0" t="0"/>
                          <a:stretch>
                            <a:fillRect/>
                          </a:stretch>
                        </pic:blipFill>
                        <pic:spPr>
                          <a:xfrm>
                            <a:off x="0" y="0"/>
                            <a:ext cx="2124075" cy="14839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after="240" w:before="240" w:lineRule="auto"/>
              <w:rPr/>
            </w:pPr>
            <w:r w:rsidDel="00000000" w:rsidR="00000000" w:rsidRPr="00000000">
              <w:rPr>
                <w:b w:val="1"/>
                <w:rtl w:val="0"/>
              </w:rPr>
              <w:t xml:space="preserve">Nivel de rendimiento y servicio (SLA): </w:t>
            </w:r>
            <w:r w:rsidDel="00000000" w:rsidR="00000000" w:rsidRPr="00000000">
              <w:rPr>
                <w:rtl w:val="0"/>
              </w:rPr>
              <w:t xml:space="preserve">Evaluar la calidad del servicio de cada proveedor puede prevenir y limitar riesgos o daños causados ​​por problemas logísticos, que también pueden representar costos adicionales, por ejemplo, de transporte, al contrato de la empresa contratante. Este criterio se debe evaluar la confiabilidad en el tiempo de entrega, la tasa de defectos, la gestión, las políticas y procedimientos de devolución, la eficiencia en los canales de comunicación y el proceso.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pPr>
            <w:r w:rsidDel="00000000" w:rsidR="00000000" w:rsidRPr="00000000">
              <w:rPr>
                <w:rtl w:val="0"/>
              </w:rPr>
              <w:t xml:space="preserve">5)</w:t>
            </w:r>
            <w:r w:rsidDel="00000000" w:rsidR="00000000" w:rsidRPr="00000000">
              <w:rPr>
                <w:b w:val="1"/>
                <w:rtl w:val="0"/>
              </w:rPr>
              <w:t xml:space="preserve">Nivel de rendimiento y servicio (SLA)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pPr>
            <w:r w:rsidDel="00000000" w:rsidR="00000000" w:rsidRPr="00000000">
              <w:rPr>
                <w:rtl w:val="0"/>
              </w:rPr>
              <w:t xml:space="preserve">Se proyecta la imagen final de resumen, imagen elaborada por el experto temático, se anexa al componente.</w:t>
            </w:r>
          </w:p>
          <w:p w:rsidR="00000000" w:rsidDel="00000000" w:rsidP="00000000" w:rsidRDefault="00000000" w:rsidRPr="00000000" w14:paraId="000001F6">
            <w:pPr>
              <w:widowControl w:val="0"/>
              <w:rPr/>
            </w:pPr>
            <w:r w:rsidDel="00000000" w:rsidR="00000000" w:rsidRPr="00000000">
              <w:rPr>
                <w:rtl w:val="0"/>
              </w:rPr>
            </w:r>
          </w:p>
          <w:p w:rsidR="00000000" w:rsidDel="00000000" w:rsidP="00000000" w:rsidRDefault="00000000" w:rsidRPr="00000000" w14:paraId="000001F7">
            <w:pPr>
              <w:widowControl w:val="0"/>
              <w:rPr/>
            </w:pPr>
            <w:r w:rsidDel="00000000" w:rsidR="00000000" w:rsidRPr="00000000">
              <w:rPr/>
              <w:drawing>
                <wp:inline distB="0" distT="0" distL="0" distR="0">
                  <wp:extent cx="2125934" cy="1339416"/>
                  <wp:effectExtent b="0" l="0" r="0" t="0"/>
                  <wp:docPr descr="Escala de tiempo&#10;&#10;Descripción generada automáticamente" id="458" name="image21.jpg"/>
                  <a:graphic>
                    <a:graphicData uri="http://schemas.openxmlformats.org/drawingml/2006/picture">
                      <pic:pic>
                        <pic:nvPicPr>
                          <pic:cNvPr descr="Escala de tiempo&#10;&#10;Descripción generada automáticamente" id="0" name="image21.jpg"/>
                          <pic:cNvPicPr preferRelativeResize="0"/>
                        </pic:nvPicPr>
                        <pic:blipFill>
                          <a:blip r:embed="rId37"/>
                          <a:srcRect b="0" l="0" r="0" t="0"/>
                          <a:stretch>
                            <a:fillRect/>
                          </a:stretch>
                        </pic:blipFill>
                        <pic:spPr>
                          <a:xfrm>
                            <a:off x="0" y="0"/>
                            <a:ext cx="2125934" cy="13394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240" w:before="240" w:lineRule="auto"/>
              <w:rPr/>
            </w:pPr>
            <w:r w:rsidDel="00000000" w:rsidR="00000000" w:rsidRPr="00000000">
              <w:rPr>
                <w:rtl w:val="0"/>
              </w:rPr>
              <w:t xml:space="preserve">No lo olvide, contar con una base de datos de proveedores confiables, y establecer negociaciones claras, aportará tranquilidad y efectividad al proceso de organización de eventos. </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FC">
            <w:pPr>
              <w:widowControl w:val="0"/>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200">
      <w:pPr>
        <w:spacing w:line="240" w:lineRule="auto"/>
        <w:rPr>
          <w:b w:val="1"/>
        </w:rPr>
      </w:pPr>
      <w:r w:rsidDel="00000000" w:rsidR="00000000" w:rsidRPr="00000000">
        <w:rPr>
          <w:rtl w:val="0"/>
        </w:rPr>
      </w:r>
    </w:p>
    <w:tbl>
      <w:tblPr>
        <w:tblStyle w:val="Table3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1">
            <w:pPr>
              <w:pStyle w:val="Heading1"/>
              <w:rPr>
                <w:sz w:val="22"/>
                <w:szCs w:val="22"/>
              </w:rPr>
            </w:pPr>
            <w:bookmarkStart w:colFirst="0" w:colLast="0" w:name="_heading=h.fsvfsazclca1"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2">
            <w:pPr>
              <w:spacing w:after="240" w:before="240" w:lineRule="auto"/>
              <w:rPr>
                <w:b w:val="1"/>
              </w:rPr>
            </w:pPr>
            <w:r w:rsidDel="00000000" w:rsidR="00000000" w:rsidRPr="00000000">
              <w:rPr>
                <w:b w:val="1"/>
                <w:rtl w:val="0"/>
              </w:rPr>
              <w:t xml:space="preserve">Modelos de evaluación de proveedores</w:t>
            </w:r>
          </w:p>
          <w:p w:rsidR="00000000" w:rsidDel="00000000" w:rsidP="00000000" w:rsidRDefault="00000000" w:rsidRPr="00000000" w14:paraId="00000203">
            <w:pPr>
              <w:spacing w:after="240" w:before="240" w:lineRule="auto"/>
              <w:rPr>
                <w:i w:val="1"/>
                <w:color w:val="ff0000"/>
              </w:rPr>
            </w:pPr>
            <w:r w:rsidDel="00000000" w:rsidR="00000000" w:rsidRPr="00000000">
              <w:rPr>
                <w:color w:val="ff0000"/>
                <w:rtl w:val="0"/>
              </w:rPr>
              <w:t xml:space="preserve">Las evaluaciones de proveedores  tienen como objetivo medir y monitorear el desempeño de un posible vendedor, con el objetivo de reducir costos, mitigar riesgos e impulsar la mejora. Una de las mejores maneras de hacer esto es crear un formulario o formato de revisión de recursos. Esta evaluación consiste en una serie de preguntas basadas en criterios como calificaciones, capacidades, consistencia, calidad, etc., para comparar y garantizar  se tome la mejor decisión frente a lo que ofrece la industria.</w:t>
            </w:r>
            <w:r w:rsidDel="00000000" w:rsidR="00000000" w:rsidRPr="00000000">
              <w:rPr>
                <w:rtl w:val="0"/>
              </w:rPr>
            </w:r>
          </w:p>
        </w:tc>
      </w:tr>
    </w:tbl>
    <w:p w:rsidR="00000000" w:rsidDel="00000000" w:rsidP="00000000" w:rsidRDefault="00000000" w:rsidRPr="00000000" w14:paraId="00000204">
      <w:pPr>
        <w:spacing w:line="240" w:lineRule="auto"/>
        <w:rPr/>
      </w:pPr>
      <w:r w:rsidDel="00000000" w:rsidR="00000000" w:rsidRPr="00000000">
        <w:rPr>
          <w:rtl w:val="0"/>
        </w:rPr>
      </w:r>
    </w:p>
    <w:p w:rsidR="00000000" w:rsidDel="00000000" w:rsidP="00000000" w:rsidRDefault="00000000" w:rsidRPr="00000000" w14:paraId="00000205">
      <w:pPr>
        <w:spacing w:line="240" w:lineRule="auto"/>
        <w:rPr>
          <w:b w:val="1"/>
        </w:rPr>
      </w:pPr>
      <w:r w:rsidDel="00000000" w:rsidR="00000000" w:rsidRPr="00000000">
        <w:rPr>
          <w:rtl w:val="0"/>
        </w:rPr>
      </w:r>
    </w:p>
    <w:p w:rsidR="00000000" w:rsidDel="00000000" w:rsidP="00000000" w:rsidRDefault="00000000" w:rsidRPr="00000000" w14:paraId="00000206">
      <w:pPr>
        <w:spacing w:line="240" w:lineRule="auto"/>
        <w:rPr/>
      </w:pPr>
      <w:r w:rsidDel="00000000" w:rsidR="00000000" w:rsidRPr="00000000">
        <w:rPr>
          <w:rtl w:val="0"/>
        </w:rPr>
      </w:r>
    </w:p>
    <w:tbl>
      <w:tblPr>
        <w:tblStyle w:val="Table3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7">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8">
            <w:pPr>
              <w:pStyle w:val="Title"/>
              <w:widowControl w:val="0"/>
              <w:rPr>
                <w:sz w:val="22"/>
                <w:szCs w:val="22"/>
              </w:rPr>
            </w:pPr>
            <w:bookmarkStart w:colFirst="0" w:colLast="0" w:name="_heading=h.pvicdzzb44i3" w:id="27"/>
            <w:bookmarkEnd w:id="2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spacing w:after="240" w:before="240" w:lineRule="auto"/>
              <w:rPr/>
            </w:pPr>
            <w:r w:rsidDel="00000000" w:rsidR="00000000" w:rsidRPr="00000000">
              <w:rPr>
                <w:color w:val="ff0000"/>
                <w:rtl w:val="0"/>
              </w:rPr>
              <w:t xml:space="preserve">En el siguiente documento se identifican los diferentes métodos de evaluación de proveedores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widowControl w:val="0"/>
              <w:rPr>
                <w:b w:val="1"/>
              </w:rPr>
            </w:pPr>
            <w:r w:rsidDel="00000000" w:rsidR="00000000" w:rsidRPr="00000000">
              <w:rPr>
                <w:b w:val="1"/>
                <w:rtl w:val="0"/>
              </w:rPr>
              <w:t xml:space="preserve">Imagen</w:t>
            </w:r>
          </w:p>
          <w:p w:rsidR="00000000" w:rsidDel="00000000" w:rsidP="00000000" w:rsidRDefault="00000000" w:rsidRPr="00000000" w14:paraId="0000020C">
            <w:pPr>
              <w:widowControl w:val="0"/>
              <w:rPr/>
            </w:pPr>
            <w:r w:rsidDel="00000000" w:rsidR="00000000" w:rsidRPr="00000000">
              <w:rPr/>
              <w:drawing>
                <wp:inline distB="114300" distT="114300" distL="114300" distR="114300">
                  <wp:extent cx="5420678" cy="2864335"/>
                  <wp:effectExtent b="0" l="0" r="0" t="0"/>
                  <wp:docPr id="459"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420678" cy="286433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pPr>
            <w:r w:rsidDel="00000000" w:rsidR="00000000" w:rsidRPr="00000000">
              <w:rPr>
                <w:rtl w:val="0"/>
              </w:rPr>
              <w:t xml:space="preserve">623800_13</w:t>
            </w:r>
          </w:p>
        </w:tc>
      </w:tr>
    </w:tbl>
    <w:p w:rsidR="00000000" w:rsidDel="00000000" w:rsidP="00000000" w:rsidRDefault="00000000" w:rsidRPr="00000000" w14:paraId="00000211">
      <w:pPr>
        <w:spacing w:line="240" w:lineRule="auto"/>
        <w:rPr/>
      </w:pPr>
      <w:r w:rsidDel="00000000" w:rsidR="00000000" w:rsidRPr="00000000">
        <w:rPr>
          <w:rtl w:val="0"/>
        </w:rPr>
      </w:r>
    </w:p>
    <w:p w:rsidR="00000000" w:rsidDel="00000000" w:rsidP="00000000" w:rsidRDefault="00000000" w:rsidRPr="00000000" w14:paraId="00000212">
      <w:pPr>
        <w:spacing w:line="240" w:lineRule="auto"/>
        <w:ind w:left="426" w:firstLine="0"/>
        <w:rPr>
          <w:b w:val="1"/>
          <w:color w:val="7f7f7f"/>
        </w:rPr>
      </w:pPr>
      <w:r w:rsidDel="00000000" w:rsidR="00000000" w:rsidRPr="00000000">
        <w:rPr>
          <w:rtl w:val="0"/>
        </w:rPr>
      </w:r>
    </w:p>
    <w:tbl>
      <w:tblPr>
        <w:tblStyle w:val="Table3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3">
            <w:pPr>
              <w:pStyle w:val="Heading1"/>
              <w:rPr>
                <w:sz w:val="22"/>
                <w:szCs w:val="22"/>
              </w:rPr>
            </w:pPr>
            <w:bookmarkStart w:colFirst="0" w:colLast="0" w:name="_heading=h.z1iccvws4k53"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4">
            <w:pPr>
              <w:widowControl w:val="0"/>
              <w:spacing w:after="240" w:before="240" w:lineRule="auto"/>
              <w:rPr/>
            </w:pPr>
            <w:r w:rsidDel="00000000" w:rsidR="00000000" w:rsidRPr="00000000">
              <w:rPr>
                <w:b w:val="1"/>
                <w:rtl w:val="0"/>
              </w:rPr>
              <w:t xml:space="preserve">RFP (</w:t>
            </w:r>
            <w:r w:rsidDel="00000000" w:rsidR="00000000" w:rsidRPr="00000000">
              <w:rPr>
                <w:b w:val="1"/>
                <w:i w:val="1"/>
                <w:rtl w:val="0"/>
              </w:rPr>
              <w:t xml:space="preserve">Request for Proposal</w:t>
            </w:r>
            <w:r w:rsidDel="00000000" w:rsidR="00000000" w:rsidRPr="00000000">
              <w:rPr>
                <w:b w:val="1"/>
                <w:rtl w:val="0"/>
              </w:rPr>
              <w:t xml:space="preserve">): </w:t>
            </w:r>
            <w:r w:rsidDel="00000000" w:rsidR="00000000" w:rsidRPr="00000000">
              <w:rPr>
                <w:rtl w:val="0"/>
              </w:rPr>
              <w:t xml:space="preserve">Una solicitud de propuesta, o RFP para abreviar en inglés, es un documento preparado internamente dentro de una empresa con el objetivo de solicitar a diferentes proveedores que brinden las mejores soluciones y su presupuesto para satisfacer necesidades específicas.</w:t>
            </w:r>
          </w:p>
          <w:p w:rsidR="00000000" w:rsidDel="00000000" w:rsidP="00000000" w:rsidRDefault="00000000" w:rsidRPr="00000000" w14:paraId="00000215">
            <w:pPr>
              <w:widowControl w:val="0"/>
              <w:spacing w:after="240" w:before="240" w:lineRule="auto"/>
              <w:rPr>
                <w:i w:val="1"/>
              </w:rPr>
            </w:pPr>
            <w:r w:rsidDel="00000000" w:rsidR="00000000" w:rsidRPr="00000000">
              <w:rPr>
                <w:rtl w:val="0"/>
              </w:rPr>
              <w:t xml:space="preserve">Es un documento que se utiliza en muchos ámbitos, entre ellos el de las telecomunicaciones, donde resulta especialmente útil por la complejidad de los proyectos y la diversidad de propuestas y soluciones que ofrecen los desarrolladores. Una buena RFP facilitará el proceso de selección de proveedores y evitará que las líneas presupuestarias queden fuera de los requisitos del proveedor.</w:t>
            </w:r>
            <w:r w:rsidDel="00000000" w:rsidR="00000000" w:rsidRPr="00000000">
              <w:rPr>
                <w:rtl w:val="0"/>
              </w:rPr>
            </w:r>
          </w:p>
        </w:tc>
      </w:tr>
    </w:tbl>
    <w:p w:rsidR="00000000" w:rsidDel="00000000" w:rsidP="00000000" w:rsidRDefault="00000000" w:rsidRPr="00000000" w14:paraId="00000216">
      <w:pPr>
        <w:spacing w:line="240" w:lineRule="auto"/>
        <w:rPr/>
      </w:pPr>
      <w:r w:rsidDel="00000000" w:rsidR="00000000" w:rsidRPr="00000000">
        <w:rPr>
          <w:rtl w:val="0"/>
        </w:rPr>
      </w:r>
    </w:p>
    <w:p w:rsidR="00000000" w:rsidDel="00000000" w:rsidP="00000000" w:rsidRDefault="00000000" w:rsidRPr="00000000" w14:paraId="00000217">
      <w:pPr>
        <w:spacing w:line="240" w:lineRule="auto"/>
        <w:rPr/>
      </w:pPr>
      <w:r w:rsidDel="00000000" w:rsidR="00000000" w:rsidRPr="00000000">
        <w:rPr>
          <w:rtl w:val="0"/>
        </w:rPr>
      </w:r>
    </w:p>
    <w:tbl>
      <w:tblPr>
        <w:tblStyle w:val="Table3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8">
            <w:pPr>
              <w:widowControl w:val="0"/>
              <w:rPr>
                <w:b w:val="1"/>
              </w:rPr>
            </w:pPr>
            <w:bookmarkStart w:colFirst="0" w:colLast="0" w:name="_heading=h.1y810tw" w:id="29"/>
            <w:bookmarkEnd w:id="2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9">
            <w:pPr>
              <w:pStyle w:val="Title"/>
              <w:widowControl w:val="0"/>
              <w:rPr>
                <w:sz w:val="22"/>
                <w:szCs w:val="22"/>
              </w:rPr>
            </w:pPr>
            <w:bookmarkStart w:colFirst="0" w:colLast="0" w:name="_heading=h.rg8jb0715jtn" w:id="30"/>
            <w:bookmarkEnd w:id="30"/>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after="240" w:before="240" w:lineRule="auto"/>
              <w:rPr/>
            </w:pPr>
            <w:bookmarkStart w:colFirst="0" w:colLast="0" w:name="_heading=h.1fob9te" w:id="31"/>
            <w:bookmarkEnd w:id="31"/>
            <w:r w:rsidDel="00000000" w:rsidR="00000000" w:rsidRPr="00000000">
              <w:rPr>
                <w:color w:val="ff0000"/>
                <w:rtl w:val="0"/>
              </w:rPr>
              <w:t xml:space="preserve">Ahora que ya se sabe que es una solicitud de vista o RFP, veamos que debe contener: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drawing>
                <wp:inline distB="114300" distT="114300" distL="114300" distR="114300">
                  <wp:extent cx="2924821" cy="1559905"/>
                  <wp:effectExtent b="0" l="0" r="0" t="0"/>
                  <wp:docPr id="46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924821" cy="155990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rPr/>
            </w:pPr>
            <w:r w:rsidDel="00000000" w:rsidR="00000000" w:rsidRPr="00000000">
              <w:rPr>
                <w:rtl w:val="0"/>
              </w:rPr>
            </w:r>
          </w:p>
          <w:p w:rsidR="00000000" w:rsidDel="00000000" w:rsidP="00000000" w:rsidRDefault="00000000" w:rsidRPr="00000000" w14:paraId="0000021E">
            <w:pPr>
              <w:widowControl w:val="0"/>
              <w:rPr>
                <w:b w:val="1"/>
              </w:rPr>
            </w:pPr>
            <w:r w:rsidDel="00000000" w:rsidR="00000000" w:rsidRPr="00000000">
              <w:rPr>
                <w:b w:val="1"/>
                <w:rtl w:val="0"/>
              </w:rPr>
              <w:t xml:space="preserve">Imagen: </w:t>
            </w:r>
            <w:r w:rsidDel="00000000" w:rsidR="00000000" w:rsidRPr="00000000">
              <w:rPr>
                <w:rtl w:val="0"/>
              </w:rPr>
              <w:t xml:space="preserve">623800_i14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0">
            <w:pPr>
              <w:widowControl w:val="0"/>
              <w:spacing w:after="240" w:lineRule="auto"/>
              <w:rPr>
                <w:highlight w:val="red"/>
              </w:rPr>
            </w:pPr>
            <w:r w:rsidDel="00000000" w:rsidR="00000000" w:rsidRPr="00000000">
              <w:rPr>
                <w:b w:val="1"/>
                <w:rtl w:val="0"/>
              </w:rPr>
              <w:t xml:space="preserve">Introducción: </w:t>
            </w:r>
            <w:r w:rsidDel="00000000" w:rsidR="00000000" w:rsidRPr="00000000">
              <w:rPr>
                <w:rtl w:val="0"/>
              </w:rPr>
              <w:t xml:space="preserve">E</w:t>
            </w:r>
            <w:sdt>
              <w:sdtPr>
                <w:tag w:val="goog_rdk_5"/>
              </w:sdtPr>
              <w:sdtContent>
                <w:commentRangeStart w:id="1"/>
              </w:sdtContent>
            </w:sdt>
            <w:r w:rsidDel="00000000" w:rsidR="00000000" w:rsidRPr="00000000">
              <w:rPr>
                <w:highlight w:val="red"/>
                <w:rtl w:val="0"/>
              </w:rPr>
              <w:t xml:space="preserve">xplicación del negocio de la empresa y datos de contacto de la persona que gestionará la operación. </w:t>
            </w:r>
            <w:commentRangeEnd w:id="1"/>
            <w:r w:rsidDel="00000000" w:rsidR="00000000" w:rsidRPr="00000000">
              <w:commentReference w:id="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240" w:lineRule="auto"/>
              <w:rPr/>
            </w:pPr>
            <w:r w:rsidDel="00000000" w:rsidR="00000000" w:rsidRPr="00000000">
              <w:rPr>
                <w:b w:val="1"/>
                <w:rtl w:val="0"/>
              </w:rPr>
              <w:t xml:space="preserve">Objetivos del proceso de contratación: </w:t>
            </w:r>
            <w:r w:rsidDel="00000000" w:rsidR="00000000" w:rsidRPr="00000000">
              <w:rPr>
                <w:rtl w:val="0"/>
              </w:rPr>
              <w:t xml:space="preserve">Es necesario definir claramente la tecnología y los objetivos de optimización de costos que se persiguen.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4">
            <w:pPr>
              <w:widowControl w:val="0"/>
              <w:rPr/>
            </w:pPr>
            <w:r w:rsidDel="00000000" w:rsidR="00000000" w:rsidRPr="00000000">
              <w:rPr>
                <w:b w:val="1"/>
                <w:rtl w:val="0"/>
              </w:rPr>
              <w:t xml:space="preserve">Describir la situación actual y futura: </w:t>
            </w:r>
            <w:r w:rsidDel="00000000" w:rsidR="00000000" w:rsidRPr="00000000">
              <w:rPr>
                <w:rtl w:val="0"/>
              </w:rPr>
              <w:t xml:space="preserve">Es necesario analizar los datos de consumo de la empresa y evaluar los retos tecnológicos de la empresa en los próximos años y sus posibles soluciones tecnológicas.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240" w:lineRule="auto"/>
              <w:rPr/>
            </w:pPr>
            <w:r w:rsidDel="00000000" w:rsidR="00000000" w:rsidRPr="00000000">
              <w:rPr>
                <w:b w:val="1"/>
                <w:rtl w:val="0"/>
              </w:rPr>
              <w:t xml:space="preserve">Aspectos generales: </w:t>
            </w:r>
            <w:r w:rsidDel="00000000" w:rsidR="00000000" w:rsidRPr="00000000">
              <w:rPr>
                <w:rtl w:val="0"/>
              </w:rPr>
              <w:t xml:space="preserve">Se describe detalladamente la fase de soporte del servicio: cuándo y cómo queremos cambiar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8">
            <w:pPr>
              <w:widowControl w:val="0"/>
              <w:spacing w:after="240" w:lineRule="auto"/>
              <w:rPr/>
            </w:pPr>
            <w:r w:rsidDel="00000000" w:rsidR="00000000" w:rsidRPr="00000000">
              <w:rPr>
                <w:b w:val="1"/>
                <w:rtl w:val="0"/>
              </w:rPr>
              <w:t xml:space="preserve">Requisitos y especificaciones: </w:t>
            </w:r>
            <w:r w:rsidDel="00000000" w:rsidR="00000000" w:rsidRPr="00000000">
              <w:rPr>
                <w:rtl w:val="0"/>
              </w:rPr>
              <w:t xml:space="preserve">Estos son los puntos que debe respetar el proveedor y los requisitos específicos del cliente,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A">
            <w:pPr>
              <w:widowControl w:val="0"/>
              <w:rPr/>
            </w:pPr>
            <w:r w:rsidDel="00000000" w:rsidR="00000000" w:rsidRPr="00000000">
              <w:rPr>
                <w:b w:val="1"/>
                <w:rtl w:val="0"/>
              </w:rPr>
              <w:t xml:space="preserve">Tabla de plan de planificación: </w:t>
            </w:r>
            <w:r w:rsidDel="00000000" w:rsidR="00000000" w:rsidRPr="00000000">
              <w:rPr>
                <w:color w:val="ff0000"/>
                <w:rtl w:val="0"/>
              </w:rPr>
              <w:t xml:space="preserve">Es importante fijar un plazo para el coordinador en función de alguna urgencia, aunque debe ser lógico porque los mediadores necesitan tiempo para prepararse. En esta sección, se pueden establecer plazos tentativos para cada etapa del proyecto, por ejemplo, momento en que se recibirán las propuestas, reuniones presenciales y si se puede o no proponer una segunda enmienda. </w:t>
            </w:r>
            <w:r w:rsidDel="00000000" w:rsidR="00000000" w:rsidRPr="00000000">
              <w:rPr>
                <w:rtl w:val="0"/>
              </w:rPr>
            </w:r>
          </w:p>
        </w:tc>
      </w:tr>
    </w:tbl>
    <w:p w:rsidR="00000000" w:rsidDel="00000000" w:rsidP="00000000" w:rsidRDefault="00000000" w:rsidRPr="00000000" w14:paraId="0000022C">
      <w:pPr>
        <w:spacing w:line="240" w:lineRule="auto"/>
        <w:rPr/>
      </w:pPr>
      <w:r w:rsidDel="00000000" w:rsidR="00000000" w:rsidRPr="00000000">
        <w:rPr>
          <w:rtl w:val="0"/>
        </w:rPr>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D">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E">
            <w:pPr>
              <w:pStyle w:val="Title"/>
              <w:rPr>
                <w:sz w:val="22"/>
                <w:szCs w:val="22"/>
              </w:rPr>
            </w:pPr>
            <w:bookmarkStart w:colFirst="0" w:colLast="0" w:name="_heading=h.hall17tvyidf" w:id="32"/>
            <w:bookmarkEnd w:id="3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F">
            <w:pPr>
              <w:widowControl w:val="0"/>
              <w:spacing w:after="240" w:before="240" w:lineRule="auto"/>
              <w:rPr>
                <w:color w:val="ff0000"/>
              </w:rPr>
            </w:pPr>
            <w:r w:rsidDel="00000000" w:rsidR="00000000" w:rsidRPr="00000000">
              <w:rPr>
                <w:color w:val="ff0000"/>
                <w:rtl w:val="0"/>
              </w:rPr>
              <w:t xml:space="preserve">Una vez redactado el RFP, es necesario enviarlo a los proveedores. Estas personas serán las encargadas de comunicar las recomendaciones a la empresa para que se pueda comparar y seleccionar el paquete que mejor se adapte a las necesidades.</w:t>
            </w:r>
          </w:p>
        </w:tc>
      </w:tr>
    </w:tbl>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rPr/>
      </w:pPr>
      <w:r w:rsidDel="00000000" w:rsidR="00000000" w:rsidRPr="00000000">
        <w:rPr>
          <w:rtl w:val="0"/>
        </w:rPr>
      </w:r>
    </w:p>
    <w:tbl>
      <w:tblPr>
        <w:tblStyle w:val="Table3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2">
            <w:pPr>
              <w:pStyle w:val="Heading1"/>
              <w:rPr>
                <w:sz w:val="22"/>
                <w:szCs w:val="22"/>
              </w:rPr>
            </w:pPr>
            <w:bookmarkStart w:colFirst="0" w:colLast="0" w:name="_heading=h.ede9ll7slya9" w:id="33"/>
            <w:bookmarkEnd w:id="3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3">
            <w:pPr>
              <w:widowControl w:val="0"/>
              <w:spacing w:after="240" w:before="240" w:lineRule="auto"/>
              <w:rPr>
                <w:i w:val="1"/>
                <w:color w:val="bfbfbf"/>
              </w:rPr>
            </w:pPr>
            <w:r w:rsidDel="00000000" w:rsidR="00000000" w:rsidRPr="00000000">
              <w:rPr>
                <w:rtl w:val="0"/>
              </w:rPr>
              <w:t xml:space="preserve">A continuación, se observa el proceso que se debe tener en cuenta para  la evaluación de un proveedor:</w:t>
            </w:r>
            <w:r w:rsidDel="00000000" w:rsidR="00000000" w:rsidRPr="00000000">
              <w:rPr>
                <w:rtl w:val="0"/>
              </w:rPr>
            </w:r>
          </w:p>
        </w:tc>
      </w:tr>
    </w:tbl>
    <w:p w:rsidR="00000000" w:rsidDel="00000000" w:rsidP="00000000" w:rsidRDefault="00000000" w:rsidRPr="00000000" w14:paraId="00000234">
      <w:pPr>
        <w:spacing w:line="240" w:lineRule="auto"/>
        <w:rPr/>
      </w:pPr>
      <w:r w:rsidDel="00000000" w:rsidR="00000000" w:rsidRPr="00000000">
        <w:rPr>
          <w:rtl w:val="0"/>
        </w:rPr>
      </w:r>
    </w:p>
    <w:tbl>
      <w:tblPr>
        <w:tblStyle w:val="Table3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6">
            <w:pPr>
              <w:pStyle w:val="Title"/>
              <w:widowControl w:val="0"/>
              <w:rPr>
                <w:sz w:val="22"/>
                <w:szCs w:val="22"/>
              </w:rPr>
            </w:pPr>
            <w:bookmarkStart w:colFirst="0" w:colLast="0" w:name="_heading=h.ohl9b5u364at" w:id="34"/>
            <w:bookmarkEnd w:id="34"/>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after="240" w:before="240" w:lineRule="auto"/>
              <w:rPr/>
            </w:pPr>
            <w:r w:rsidDel="00000000" w:rsidR="00000000" w:rsidRPr="00000000">
              <w:rPr>
                <w:rtl w:val="0"/>
              </w:rPr>
              <w:t xml:space="preserve">proceso de evaluación de un proveedor: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9">
            <w:pPr>
              <w:widowControl w:val="0"/>
              <w:rPr>
                <w:b w:val="1"/>
              </w:rPr>
            </w:pPr>
            <w:r w:rsidDel="00000000" w:rsidR="00000000" w:rsidRPr="00000000">
              <w:rPr>
                <w:rtl w:val="0"/>
              </w:rPr>
            </w:r>
          </w:p>
          <w:p w:rsidR="00000000" w:rsidDel="00000000" w:rsidP="00000000" w:rsidRDefault="00000000" w:rsidRPr="00000000" w14:paraId="0000023A">
            <w:pPr>
              <w:widowControl w:val="0"/>
              <w:rPr/>
            </w:pPr>
            <w:r w:rsidDel="00000000" w:rsidR="00000000" w:rsidRPr="00000000">
              <w:rPr/>
              <w:drawing>
                <wp:inline distB="114300" distT="114300" distL="114300" distR="114300">
                  <wp:extent cx="2573246" cy="1931380"/>
                  <wp:effectExtent b="0" l="0" r="0" t="0"/>
                  <wp:docPr id="46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2573246" cy="193138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pPr>
            <w:r w:rsidDel="00000000" w:rsidR="00000000" w:rsidRPr="00000000">
              <w:rPr>
                <w:rtl w:val="0"/>
              </w:rPr>
              <w:t xml:space="preserve">623800_i15</w:t>
            </w:r>
          </w:p>
        </w:tc>
      </w:tr>
    </w:tbl>
    <w:p w:rsidR="00000000" w:rsidDel="00000000" w:rsidP="00000000" w:rsidRDefault="00000000" w:rsidRPr="00000000" w14:paraId="0000023F">
      <w:pPr>
        <w:spacing w:line="240" w:lineRule="auto"/>
        <w:rPr/>
      </w:pPr>
      <w:r w:rsidDel="00000000" w:rsidR="00000000" w:rsidRPr="00000000">
        <w:rPr>
          <w:rtl w:val="0"/>
        </w:rPr>
      </w:r>
    </w:p>
    <w:p w:rsidR="00000000" w:rsidDel="00000000" w:rsidP="00000000" w:rsidRDefault="00000000" w:rsidRPr="00000000" w14:paraId="00000240">
      <w:pPr>
        <w:spacing w:line="240" w:lineRule="auto"/>
        <w:rPr/>
      </w:pPr>
      <w:r w:rsidDel="00000000" w:rsidR="00000000" w:rsidRPr="00000000">
        <w:rPr>
          <w:rtl w:val="0"/>
        </w:rPr>
      </w:r>
    </w:p>
    <w:p w:rsidR="00000000" w:rsidDel="00000000" w:rsidP="00000000" w:rsidRDefault="00000000" w:rsidRPr="00000000" w14:paraId="00000241">
      <w:pPr>
        <w:spacing w:after="120" w:before="240" w:line="240" w:lineRule="auto"/>
        <w:rPr>
          <w:b w:val="1"/>
        </w:rPr>
      </w:pPr>
      <w:r w:rsidDel="00000000" w:rsidR="00000000" w:rsidRPr="00000000">
        <w:rPr>
          <w:b w:val="1"/>
          <w:rtl w:val="0"/>
        </w:rPr>
        <w:t xml:space="preserve">7. Indicadores de evaluación a proveedores</w:t>
      </w:r>
    </w:p>
    <w:tbl>
      <w:tblPr>
        <w:tblStyle w:val="Table3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2">
            <w:pPr>
              <w:pStyle w:val="Heading1"/>
              <w:rPr>
                <w:sz w:val="22"/>
                <w:szCs w:val="22"/>
              </w:rPr>
            </w:pPr>
            <w:bookmarkStart w:colFirst="0" w:colLast="0" w:name="_heading=h.kugxhlqjrass" w:id="35"/>
            <w:bookmarkEnd w:id="35"/>
            <w:r w:rsidDel="00000000" w:rsidR="00000000" w:rsidRPr="00000000">
              <w:rPr>
                <w:sz w:val="22"/>
                <w:szCs w:val="22"/>
                <w:rtl w:val="0"/>
              </w:rPr>
              <w:t xml:space="preserve">Cuadro de texto</w:t>
            </w:r>
          </w:p>
        </w:tc>
      </w:tr>
      <w:tr>
        <w:trPr>
          <w:cantSplit w:val="0"/>
          <w:tblHeader w:val="0"/>
        </w:trPr>
        <w:tc>
          <w:tcPr/>
          <w:sdt>
            <w:sdtPr>
              <w:tag w:val="goog_rdk_7"/>
            </w:sdtPr>
            <w:sdtContent>
              <w:p w:rsidR="00000000" w:rsidDel="00000000" w:rsidP="00000000" w:rsidRDefault="00000000" w:rsidRPr="00000000" w14:paraId="00000243">
                <w:pPr>
                  <w:spacing w:after="120" w:before="240" w:lineRule="auto"/>
                  <w:rPr>
                    <w:del w:author="Hernando Garcia Plata" w:id="1" w:date="2023-02-16T05:13:56Z"/>
                    <w:color w:val="ff0000"/>
                  </w:rPr>
                </w:pPr>
                <w:r w:rsidDel="00000000" w:rsidR="00000000" w:rsidRPr="00000000">
                  <w:rPr>
                    <w:color w:val="ff0000"/>
                    <w:rtl w:val="0"/>
                  </w:rPr>
                  <w:t xml:space="preserve">Los indicadores de gestión o </w:t>
                </w:r>
                <w:r w:rsidDel="00000000" w:rsidR="00000000" w:rsidRPr="00000000">
                  <w:rPr>
                    <w:i w:val="1"/>
                    <w:color w:val="ff0000"/>
                    <w:rtl w:val="0"/>
                  </w:rPr>
                  <w:t xml:space="preserve">Key Performance Indicators</w:t>
                </w:r>
                <w:r w:rsidDel="00000000" w:rsidR="00000000" w:rsidRPr="00000000">
                  <w:rPr>
                    <w:color w:val="ff0000"/>
                    <w:rtl w:val="0"/>
                  </w:rPr>
                  <w:t xml:space="preserve"> en sus siglas en inglés, (KPI), no es una tarea fácil como se podría pensar, debido al hecho de que hay variaciones diferentes de la definición de un KPI disponibles en la literatura escrita. Generalmente, encontramos un enfoque más concreto, operativo, de los diferentes conceptos; los KPI deberían ser herramientas prácticas más que </w:t>
                </w:r>
                <w:r w:rsidDel="00000000" w:rsidR="00000000" w:rsidRPr="00000000">
                  <w:rPr>
                    <w:color w:val="ff0000"/>
                    <w:rtl w:val="0"/>
                  </w:rPr>
                  <w:t xml:space="preserve">discursivas</w:t>
                </w:r>
                <w:r w:rsidDel="00000000" w:rsidR="00000000" w:rsidRPr="00000000">
                  <w:rPr>
                    <w:color w:val="ff0000"/>
                    <w:rtl w:val="0"/>
                  </w:rPr>
                  <w:t xml:space="preserve">.</w:t>
                </w:r>
                <w:r w:rsidDel="00000000" w:rsidR="00000000" w:rsidRPr="00000000">
                  <w:rPr>
                    <w:rtl w:val="0"/>
                  </w:rPr>
                  <w:t xml:space="preserve"> </w:t>
                </w:r>
                <w:sdt>
                  <w:sdtPr>
                    <w:tag w:val="goog_rdk_6"/>
                  </w:sdtPr>
                  <w:sdtContent>
                    <w:del w:author="Hernando Garcia Plata" w:id="1" w:date="2023-02-16T05:13:56Z">
                      <w:r w:rsidDel="00000000" w:rsidR="00000000" w:rsidRPr="00000000">
                        <w:rPr>
                          <w:color w:val="ff0000"/>
                          <w:rtl w:val="0"/>
                        </w:rPr>
                        <w:delText xml:space="preserve"> A esto retomamos lo escrito por Kelvin, “lo que no se puede definir no se puede medir, lo que no se puede medir no se pueden mejorar, lo que no se puede mejorar se puede deteriorar” (Lord, 2008).</w:delText>
                      </w:r>
                    </w:del>
                  </w:sdtContent>
                </w:sdt>
              </w:p>
            </w:sdtContent>
          </w:sdt>
          <w:p w:rsidR="00000000" w:rsidDel="00000000" w:rsidP="00000000" w:rsidRDefault="00000000" w:rsidRPr="00000000" w14:paraId="00000244">
            <w:pPr>
              <w:spacing w:after="120" w:before="240" w:lineRule="auto"/>
              <w:rPr/>
            </w:pPr>
            <w:r w:rsidDel="00000000" w:rsidR="00000000" w:rsidRPr="00000000">
              <w:rPr>
                <w:rtl w:val="0"/>
              </w:rPr>
              <w:t xml:space="preserve">De acuerdo con lo anterior, un KPI es una medida que evalúa cómo una empresa ejecuta su visión estratégica. Este término se refiere a cómo una estrategia interactiva, se integra en la estrategia de la empresa en su conjunto, por ello es importante que todos los implicados en ella estén de acuerdo en lo que representa la estrategia y cómo se interpretan.</w:t>
            </w:r>
          </w:p>
          <w:p w:rsidR="00000000" w:rsidDel="00000000" w:rsidP="00000000" w:rsidRDefault="00000000" w:rsidRPr="00000000" w14:paraId="00000245">
            <w:pPr>
              <w:widowControl w:val="0"/>
              <w:spacing w:after="120" w:before="240" w:lineRule="auto"/>
              <w:rPr/>
            </w:pPr>
            <w:r w:rsidDel="00000000" w:rsidR="00000000" w:rsidRPr="00000000">
              <w:rPr>
                <w:rtl w:val="0"/>
              </w:rPr>
              <w:t xml:space="preserve">Es necesario destacar el hecho de que hay un límite en la forma en que cada uno de los puntos de optimización puede mejorar. También se han visto los efectos de la anulación donde el aumento de la eficacia de una acción concreta parecía producirse solo a favor de otra acción.</w:t>
            </w:r>
          </w:p>
          <w:p w:rsidR="00000000" w:rsidDel="00000000" w:rsidP="00000000" w:rsidRDefault="00000000" w:rsidRPr="00000000" w14:paraId="00000246">
            <w:pPr>
              <w:spacing w:after="120" w:before="240" w:lineRule="auto"/>
              <w:rPr>
                <w:b w:val="1"/>
                <w:i w:val="1"/>
                <w:color w:val="ff0000"/>
              </w:rPr>
            </w:pPr>
            <w:r w:rsidDel="00000000" w:rsidR="00000000" w:rsidRPr="00000000">
              <w:rPr>
                <w:b w:val="1"/>
                <w:i w:val="1"/>
                <w:color w:val="ff0000"/>
                <w:rtl w:val="0"/>
              </w:rPr>
              <w:t xml:space="preserve">“Lo que no se puede definir no se puede medir, lo que no se puede medir no se pueden mejorar, lo que no se puede mejorar se puede deteriorar” (Lord, 2008).</w:t>
            </w:r>
          </w:p>
          <w:p w:rsidR="00000000" w:rsidDel="00000000" w:rsidP="00000000" w:rsidRDefault="00000000" w:rsidRPr="00000000" w14:paraId="00000247">
            <w:pPr>
              <w:widowControl w:val="0"/>
              <w:spacing w:after="120" w:before="240" w:lineRule="auto"/>
              <w:rPr/>
            </w:pPr>
            <w:r w:rsidDel="00000000" w:rsidR="00000000" w:rsidRPr="00000000">
              <w:rPr>
                <w:rtl w:val="0"/>
              </w:rPr>
            </w:r>
          </w:p>
        </w:tc>
      </w:tr>
    </w:tbl>
    <w:p w:rsidR="00000000" w:rsidDel="00000000" w:rsidP="00000000" w:rsidRDefault="00000000" w:rsidRPr="00000000" w14:paraId="00000248">
      <w:pPr>
        <w:spacing w:line="240" w:lineRule="auto"/>
        <w:ind w:left="426" w:firstLine="0"/>
        <w:rPr/>
      </w:pPr>
      <w:r w:rsidDel="00000000" w:rsidR="00000000" w:rsidRPr="00000000">
        <w:rPr>
          <w:rtl w:val="0"/>
        </w:rPr>
      </w:r>
    </w:p>
    <w:p w:rsidR="00000000" w:rsidDel="00000000" w:rsidP="00000000" w:rsidRDefault="00000000" w:rsidRPr="00000000" w14:paraId="00000249">
      <w:pPr>
        <w:spacing w:line="240" w:lineRule="auto"/>
        <w:rPr/>
      </w:pPr>
      <w:r w:rsidDel="00000000" w:rsidR="00000000" w:rsidRPr="00000000">
        <w:rPr>
          <w:rtl w:val="0"/>
        </w:rPr>
      </w:r>
    </w:p>
    <w:tbl>
      <w:tblPr>
        <w:tblStyle w:val="Table3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4A">
            <w:pPr>
              <w:widowControl w:val="0"/>
              <w:rPr>
                <w:b w:val="1"/>
              </w:rPr>
            </w:pPr>
            <w:r w:rsidDel="00000000" w:rsidR="00000000" w:rsidRPr="00000000">
              <w:rPr>
                <w:rtl w:val="0"/>
              </w:rPr>
            </w:r>
          </w:p>
          <w:p w:rsidR="00000000" w:rsidDel="00000000" w:rsidP="00000000" w:rsidRDefault="00000000" w:rsidRPr="00000000" w14:paraId="0000024B">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D">
            <w:pPr>
              <w:pStyle w:val="Title"/>
              <w:widowControl w:val="0"/>
              <w:rPr>
                <w:sz w:val="22"/>
                <w:szCs w:val="22"/>
              </w:rPr>
            </w:pPr>
            <w:bookmarkStart w:colFirst="0" w:colLast="0" w:name="_heading=h.xabg7klyi3xg" w:id="36"/>
            <w:bookmarkEnd w:id="36"/>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E">
            <w:pPr>
              <w:widowControl w:val="0"/>
              <w:rPr>
                <w:b w:val="1"/>
              </w:rPr>
            </w:pPr>
            <w:r w:rsidDel="00000000" w:rsidR="00000000" w:rsidRPr="00000000">
              <w:rPr>
                <w:rtl w:val="0"/>
              </w:rPr>
            </w:r>
          </w:p>
          <w:p w:rsidR="00000000" w:rsidDel="00000000" w:rsidP="00000000" w:rsidRDefault="00000000" w:rsidRPr="00000000" w14:paraId="0000024F">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spacing w:after="120" w:before="240" w:lineRule="auto"/>
              <w:rPr/>
            </w:pPr>
            <w:r w:rsidDel="00000000" w:rsidR="00000000" w:rsidRPr="00000000">
              <w:rPr>
                <w:rtl w:val="0"/>
              </w:rPr>
              <w:t xml:space="preserve">Se puede reconocer los elementos de un indicador de gestión, de acuerdo con el siguiente esquema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2">
            <w:pPr>
              <w:widowControl w:val="0"/>
              <w:rPr/>
            </w:pPr>
            <w:r w:rsidDel="00000000" w:rsidR="00000000" w:rsidRPr="00000000">
              <w:rPr>
                <w:rtl w:val="0"/>
              </w:rPr>
            </w:r>
          </w:p>
          <w:p w:rsidR="00000000" w:rsidDel="00000000" w:rsidP="00000000" w:rsidRDefault="00000000" w:rsidRPr="00000000" w14:paraId="00000253">
            <w:pPr>
              <w:widowControl w:val="0"/>
              <w:rPr/>
            </w:pPr>
            <w:r w:rsidDel="00000000" w:rsidR="00000000" w:rsidRPr="00000000">
              <w:rPr/>
              <w:drawing>
                <wp:inline distB="114300" distT="114300" distL="114300" distR="114300">
                  <wp:extent cx="2324526" cy="1562386"/>
                  <wp:effectExtent b="0" l="0" r="0" t="0"/>
                  <wp:docPr id="44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2324526" cy="1562386"/>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widowControl w:val="0"/>
              <w:rPr>
                <w:b w:val="1"/>
              </w:rPr>
            </w:pPr>
            <w:r w:rsidDel="00000000" w:rsidR="00000000" w:rsidRPr="00000000">
              <w:rPr>
                <w:b w:val="1"/>
                <w:rtl w:val="0"/>
              </w:rPr>
              <w:t xml:space="preserve">Imagen: 623800_i16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rPr>
                <w:b w:val="1"/>
              </w:rPr>
            </w:pPr>
            <w:r w:rsidDel="00000000" w:rsidR="00000000" w:rsidRPr="00000000">
              <w:rPr>
                <w:b w:val="1"/>
                <w:rtl w:val="0"/>
              </w:rPr>
              <w:t xml:space="preserve">Nombre</w:t>
            </w:r>
          </w:p>
        </w:tc>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240" w:before="240" w:lineRule="auto"/>
              <w:rPr/>
            </w:pPr>
            <w:r w:rsidDel="00000000" w:rsidR="00000000" w:rsidRPr="00000000">
              <w:rPr>
                <w:color w:val="ff0000"/>
                <w:rtl w:val="0"/>
              </w:rPr>
              <w:t xml:space="preserve">Sujeto a la actividad a medir.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tcPr>
          <w:p w:rsidR="00000000" w:rsidDel="00000000" w:rsidP="00000000" w:rsidRDefault="00000000" w:rsidRPr="00000000" w14:paraId="0000025B">
            <w:pPr>
              <w:widowControl w:val="0"/>
              <w:rPr>
                <w:color w:val="ff0000"/>
              </w:rPr>
            </w:pPr>
            <w:r w:rsidDel="00000000" w:rsidR="00000000" w:rsidRPr="00000000">
              <w:rPr>
                <w:color w:val="ff0000"/>
                <w:rtl w:val="0"/>
              </w:rPr>
              <w:t xml:space="preserve">Cual es el objetivo o meta se plantea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D">
            <w:pPr>
              <w:widowControl w:val="0"/>
              <w:rPr>
                <w:b w:val="1"/>
              </w:rPr>
            </w:pPr>
            <w:r w:rsidDel="00000000" w:rsidR="00000000" w:rsidRPr="00000000">
              <w:rPr>
                <w:b w:val="1"/>
                <w:rtl w:val="0"/>
              </w:rPr>
              <w:t xml:space="preserve">Fórmula</w:t>
            </w:r>
          </w:p>
        </w:tc>
        <w:tc>
          <w:tcPr>
            <w:gridSpan w:val="2"/>
            <w:shd w:fill="auto" w:val="clear"/>
            <w:tcMar>
              <w:top w:w="100.0" w:type="dxa"/>
              <w:left w:w="100.0" w:type="dxa"/>
              <w:bottom w:w="100.0" w:type="dxa"/>
              <w:right w:w="100.0" w:type="dxa"/>
            </w:tcMar>
          </w:tcPr>
          <w:p w:rsidR="00000000" w:rsidDel="00000000" w:rsidP="00000000" w:rsidRDefault="00000000" w:rsidRPr="00000000" w14:paraId="0000025E">
            <w:pPr>
              <w:widowControl w:val="0"/>
              <w:rPr>
                <w:color w:val="ff0000"/>
              </w:rPr>
            </w:pPr>
            <w:r w:rsidDel="00000000" w:rsidR="00000000" w:rsidRPr="00000000">
              <w:rPr>
                <w:color w:val="ff0000"/>
                <w:rtl w:val="0"/>
              </w:rPr>
              <w:t xml:space="preserve">Expresión matemática para calcular los resultados del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b w:val="1"/>
              </w:rPr>
            </w:pPr>
            <w:r w:rsidDel="00000000" w:rsidR="00000000" w:rsidRPr="00000000">
              <w:rPr>
                <w:b w:val="1"/>
                <w:rtl w:val="0"/>
              </w:rPr>
              <w:t xml:space="preserve">Periodicidad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261">
            <w:pPr>
              <w:widowControl w:val="0"/>
              <w:rPr/>
            </w:pPr>
            <w:r w:rsidDel="00000000" w:rsidR="00000000" w:rsidRPr="00000000">
              <w:rPr>
                <w:rtl w:val="0"/>
              </w:rPr>
              <w:t xml:space="preserve">Tiempo establecido para medir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b w:val="1"/>
              </w:rPr>
            </w:pPr>
            <w:r w:rsidDel="00000000" w:rsidR="00000000" w:rsidRPr="00000000">
              <w:rPr>
                <w:b w:val="1"/>
                <w:rtl w:val="0"/>
              </w:rPr>
              <w:t xml:space="preserve">Responsable</w:t>
            </w:r>
          </w:p>
        </w:tc>
        <w:tc>
          <w:tcPr>
            <w:gridSpan w:val="2"/>
            <w:shd w:fill="auto" w:val="clear"/>
            <w:tcMar>
              <w:top w:w="100.0" w:type="dxa"/>
              <w:left w:w="100.0" w:type="dxa"/>
              <w:bottom w:w="100.0" w:type="dxa"/>
              <w:right w:w="100.0" w:type="dxa"/>
            </w:tcMar>
          </w:tcPr>
          <w:p w:rsidR="00000000" w:rsidDel="00000000" w:rsidP="00000000" w:rsidRDefault="00000000" w:rsidRPr="00000000" w14:paraId="00000264">
            <w:pPr>
              <w:widowControl w:val="0"/>
              <w:rPr/>
            </w:pPr>
            <w:r w:rsidDel="00000000" w:rsidR="00000000" w:rsidRPr="00000000">
              <w:rPr>
                <w:rtl w:val="0"/>
              </w:rPr>
              <w:t xml:space="preserve">Persona encargada de implementar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b w:val="1"/>
              </w:rPr>
            </w:pPr>
            <w:r w:rsidDel="00000000" w:rsidR="00000000" w:rsidRPr="00000000">
              <w:rPr>
                <w:b w:val="1"/>
                <w:rtl w:val="0"/>
              </w:rPr>
              <w:t xml:space="preserve">Área</w:t>
            </w:r>
          </w:p>
        </w:tc>
        <w:tc>
          <w:tcPr>
            <w:gridSpan w:val="2"/>
            <w:shd w:fill="auto" w:val="clear"/>
            <w:tcMar>
              <w:top w:w="100.0" w:type="dxa"/>
              <w:left w:w="100.0" w:type="dxa"/>
              <w:bottom w:w="100.0" w:type="dxa"/>
              <w:right w:w="100.0" w:type="dxa"/>
            </w:tcMar>
          </w:tcPr>
          <w:p w:rsidR="00000000" w:rsidDel="00000000" w:rsidP="00000000" w:rsidRDefault="00000000" w:rsidRPr="00000000" w14:paraId="00000267">
            <w:pPr>
              <w:widowControl w:val="0"/>
              <w:rPr/>
            </w:pPr>
            <w:r w:rsidDel="00000000" w:rsidR="00000000" w:rsidRPr="00000000">
              <w:rPr>
                <w:rtl w:val="0"/>
              </w:rPr>
              <w:t xml:space="preserve">Área o departamento de la empresa que recibe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b w:val="1"/>
              </w:rPr>
            </w:pPr>
            <w:r w:rsidDel="00000000" w:rsidR="00000000" w:rsidRPr="00000000">
              <w:rPr>
                <w:b w:val="1"/>
                <w:rtl w:val="0"/>
              </w:rPr>
              <w:t xml:space="preserve">Impacto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A">
            <w:pPr>
              <w:widowControl w:val="0"/>
              <w:rPr/>
            </w:pPr>
            <w:r w:rsidDel="00000000" w:rsidR="00000000" w:rsidRPr="00000000">
              <w:rPr>
                <w:rtl w:val="0"/>
              </w:rPr>
              <w:t xml:space="preserve">Se mide el resultado de este y el impacto que tiene sobre las áreas que se le aplican.</w:t>
            </w:r>
          </w:p>
        </w:tc>
      </w:tr>
    </w:tbl>
    <w:p w:rsidR="00000000" w:rsidDel="00000000" w:rsidP="00000000" w:rsidRDefault="00000000" w:rsidRPr="00000000" w14:paraId="0000026C">
      <w:pPr>
        <w:spacing w:line="240" w:lineRule="auto"/>
        <w:rPr/>
      </w:pPr>
      <w:r w:rsidDel="00000000" w:rsidR="00000000" w:rsidRPr="00000000">
        <w:rPr>
          <w:rtl w:val="0"/>
        </w:rPr>
      </w:r>
    </w:p>
    <w:tbl>
      <w:tblPr>
        <w:tblStyle w:val="Table3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12" w:hRule="atLeast"/>
          <w:tblHeader w:val="0"/>
        </w:trPr>
        <w:tc>
          <w:tcPr>
            <w:shd w:fill="8db3e2" w:val="clear"/>
          </w:tcPr>
          <w:p w:rsidR="00000000" w:rsidDel="00000000" w:rsidP="00000000" w:rsidRDefault="00000000" w:rsidRPr="00000000" w14:paraId="0000026D">
            <w:pPr>
              <w:pStyle w:val="Heading1"/>
              <w:rPr>
                <w:sz w:val="22"/>
                <w:szCs w:val="22"/>
              </w:rPr>
            </w:pPr>
            <w:bookmarkStart w:colFirst="0" w:colLast="0" w:name="_heading=h.j7591kwj0zwu"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E">
            <w:pPr>
              <w:rPr/>
            </w:pPr>
            <w:r w:rsidDel="00000000" w:rsidR="00000000" w:rsidRPr="00000000">
              <w:rPr>
                <w:rtl w:val="0"/>
              </w:rPr>
              <w:t xml:space="preserve">Para conocer las variables más comunes para tener en cuenta descargue y el siguiente documento: Anexo 3_ Variables de indicadores para eventos.</w:t>
            </w:r>
          </w:p>
        </w:tc>
      </w:tr>
    </w:tbl>
    <w:p w:rsidR="00000000" w:rsidDel="00000000" w:rsidP="00000000" w:rsidRDefault="00000000" w:rsidRPr="00000000" w14:paraId="0000026F">
      <w:pPr>
        <w:widowControl w:val="0"/>
        <w:spacing w:after="120" w:before="240" w:line="240" w:lineRule="auto"/>
        <w:rPr/>
      </w:pPr>
      <w:r w:rsidDel="00000000" w:rsidR="00000000" w:rsidRPr="00000000">
        <w:rPr>
          <w:b w:val="1"/>
          <w:rtl w:val="0"/>
        </w:rPr>
        <w:t xml:space="preserve">8. Bases de datos y comunicación con proveedores </w:t>
      </w:r>
      <w:r w:rsidDel="00000000" w:rsidR="00000000" w:rsidRPr="00000000">
        <w:rPr>
          <w:rtl w:val="0"/>
        </w:rPr>
      </w:r>
    </w:p>
    <w:p w:rsidR="00000000" w:rsidDel="00000000" w:rsidP="00000000" w:rsidRDefault="00000000" w:rsidRPr="00000000" w14:paraId="00000270">
      <w:pPr>
        <w:spacing w:line="240" w:lineRule="auto"/>
        <w:rPr>
          <w:b w:val="1"/>
        </w:rPr>
      </w:pPr>
      <w:r w:rsidDel="00000000" w:rsidR="00000000" w:rsidRPr="00000000">
        <w:rPr>
          <w:rtl w:val="0"/>
        </w:rPr>
      </w:r>
    </w:p>
    <w:tbl>
      <w:tblPr>
        <w:tblStyle w:val="Table4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02" w:hRule="atLeast"/>
          <w:tblHeader w:val="0"/>
        </w:trPr>
        <w:tc>
          <w:tcPr>
            <w:shd w:fill="8db3e2" w:val="clear"/>
          </w:tcPr>
          <w:p w:rsidR="00000000" w:rsidDel="00000000" w:rsidP="00000000" w:rsidRDefault="00000000" w:rsidRPr="00000000" w14:paraId="00000271">
            <w:pPr>
              <w:pStyle w:val="Heading1"/>
              <w:rPr>
                <w:sz w:val="22"/>
                <w:szCs w:val="22"/>
              </w:rPr>
            </w:pPr>
            <w:bookmarkStart w:colFirst="0" w:colLast="0" w:name="_heading=h.oqrphvpxgct" w:id="38"/>
            <w:bookmarkEnd w:id="3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2">
            <w:pPr>
              <w:widowControl w:val="0"/>
              <w:rPr/>
            </w:pPr>
            <w:r w:rsidDel="00000000" w:rsidR="00000000" w:rsidRPr="00000000">
              <w:rPr/>
              <w:drawing>
                <wp:inline distB="114300" distT="114300" distL="114300" distR="114300">
                  <wp:extent cx="1791122" cy="1486250"/>
                  <wp:effectExtent b="0" l="0" r="0" t="0"/>
                  <wp:docPr id="44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1791122" cy="148625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0"/>
              <w:rPr/>
            </w:pPr>
            <w:r w:rsidDel="00000000" w:rsidR="00000000" w:rsidRPr="00000000">
              <w:rPr>
                <w:rtl w:val="0"/>
              </w:rPr>
            </w:r>
          </w:p>
          <w:p w:rsidR="00000000" w:rsidDel="00000000" w:rsidP="00000000" w:rsidRDefault="00000000" w:rsidRPr="00000000" w14:paraId="00000274">
            <w:pPr>
              <w:widowControl w:val="0"/>
              <w:rPr>
                <w:highlight w:val="white"/>
              </w:rPr>
            </w:pPr>
            <w:r w:rsidDel="00000000" w:rsidR="00000000" w:rsidRPr="00000000">
              <w:rPr>
                <w:rtl w:val="0"/>
              </w:rPr>
              <w:t xml:space="preserve">Una base de datos se refiere a un conjunto de datos relacionados y a la forma en que están organizados. El acceso a estos datos suele ser proporcionado por un "sistema de gestión de bases de datos" (SGBD) que consiste en un conjunto integrado de programas informáticos que permite a los usuarios interactuar con una o varias bases de datos y proporciona acceso a todos los datos contenidos en ella (aunque pueden existir restricciones que limiten el acceso a determinados datos). El SGBD ofrece diversas funciones que permiten introducir, almacenar y recuperar grandes cantidades de información y proporciona formas de gestionar cómo se organiza esa información.</w:t>
            </w:r>
            <w:r w:rsidDel="00000000" w:rsidR="00000000" w:rsidRPr="00000000">
              <w:rPr>
                <w:rtl w:val="0"/>
              </w:rPr>
            </w:r>
          </w:p>
        </w:tc>
      </w:tr>
    </w:tbl>
    <w:p w:rsidR="00000000" w:rsidDel="00000000" w:rsidP="00000000" w:rsidRDefault="00000000" w:rsidRPr="00000000" w14:paraId="00000275">
      <w:pPr>
        <w:rPr>
          <w:b w:val="1"/>
        </w:rPr>
      </w:pPr>
      <w:r w:rsidDel="00000000" w:rsidR="00000000" w:rsidRPr="00000000">
        <w:rPr>
          <w:rtl w:val="0"/>
        </w:rPr>
      </w:r>
    </w:p>
    <w:tbl>
      <w:tblPr>
        <w:tblStyle w:val="Table4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7">
            <w:pPr>
              <w:pStyle w:val="Title"/>
              <w:widowControl w:val="0"/>
              <w:spacing w:line="240" w:lineRule="auto"/>
              <w:jc w:val="center"/>
              <w:rPr>
                <w:sz w:val="22"/>
                <w:szCs w:val="22"/>
              </w:rPr>
            </w:pPr>
            <w:bookmarkStart w:colFirst="0" w:colLast="0" w:name="_heading=h.2p2csry" w:id="39"/>
            <w:bookmarkEnd w:id="39"/>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color w:val="999999"/>
              </w:rPr>
            </w:pPr>
            <w:r w:rsidDel="00000000" w:rsidR="00000000" w:rsidRPr="00000000">
              <w:rPr>
                <w:b w:val="1"/>
                <w:color w:val="ff0000"/>
                <w:rtl w:val="0"/>
              </w:rPr>
              <w:t xml:space="preserve">O</w:t>
            </w:r>
            <w:r w:rsidDel="00000000" w:rsidR="00000000" w:rsidRPr="00000000">
              <w:rPr>
                <w:rtl w:val="0"/>
              </w:rPr>
              <w:t xml:space="preserve">tros aspectos a tener en cuenta  sobre las base de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jc w:val="center"/>
              <w:rPr/>
            </w:pPr>
            <w:r w:rsidDel="00000000" w:rsidR="00000000" w:rsidRPr="00000000">
              <w:rPr/>
              <w:drawing>
                <wp:inline distB="114300" distT="114300" distL="114300" distR="114300">
                  <wp:extent cx="2726408" cy="1826693"/>
                  <wp:effectExtent b="0" l="0" r="0" t="0"/>
                  <wp:docPr id="44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2726408" cy="182669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spacing w:line="240" w:lineRule="auto"/>
              <w:rPr>
                <w:b w:val="1"/>
              </w:rPr>
            </w:pPr>
            <w:r w:rsidDel="00000000" w:rsidR="00000000" w:rsidRPr="00000000">
              <w:rPr>
                <w:b w:val="1"/>
                <w:rtl w:val="0"/>
              </w:rPr>
              <w:t xml:space="preserve">Imagen: 623800_i17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rPr/>
            </w:pPr>
            <w:r w:rsidDel="00000000" w:rsidR="00000000" w:rsidRPr="00000000">
              <w:rPr/>
              <w:drawing>
                <wp:inline distB="114300" distT="114300" distL="114300" distR="114300">
                  <wp:extent cx="1820228" cy="1127683"/>
                  <wp:effectExtent b="0" l="0" r="0" t="0"/>
                  <wp:docPr id="445"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1820228" cy="112768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line="240" w:lineRule="auto"/>
              <w:rPr/>
            </w:pPr>
            <w:r w:rsidDel="00000000" w:rsidR="00000000" w:rsidRPr="00000000">
              <w:rPr>
                <w:b w:val="1"/>
                <w:rtl w:val="0"/>
              </w:rPr>
              <w:t xml:space="preserve">Imagen: 623800_i18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F">
            <w:pPr>
              <w:spacing w:after="120" w:before="240" w:line="240" w:lineRule="auto"/>
              <w:rPr/>
            </w:pPr>
            <w:r w:rsidDel="00000000" w:rsidR="00000000" w:rsidRPr="00000000">
              <w:rPr>
                <w:color w:val="ff0000"/>
                <w:rtl w:val="0"/>
              </w:rPr>
              <w:t xml:space="preserve">Una gran herramienta que apoya la analítica de datos son los diferentes </w:t>
            </w:r>
            <w:r w:rsidDel="00000000" w:rsidR="00000000" w:rsidRPr="00000000">
              <w:rPr>
                <w:i w:val="1"/>
                <w:color w:val="ff0000"/>
                <w:rtl w:val="0"/>
              </w:rPr>
              <w:t xml:space="preserve">softwares</w:t>
            </w:r>
            <w:r w:rsidDel="00000000" w:rsidR="00000000" w:rsidRPr="00000000">
              <w:rPr>
                <w:color w:val="ff0000"/>
                <w:rtl w:val="0"/>
              </w:rPr>
              <w:t xml:space="preserve"> especializados o herramientas ofimáticas que se encuentran en el mercado.</w:t>
            </w:r>
            <w:r w:rsidDel="00000000" w:rsidR="00000000" w:rsidRPr="00000000">
              <w:rPr>
                <w:rtl w:val="0"/>
              </w:rPr>
              <w:t xml:space="preserve"> Los datos que generalmente se procesan en analítica de datos o el </w:t>
            </w:r>
            <w:r w:rsidDel="00000000" w:rsidR="00000000" w:rsidRPr="00000000">
              <w:rPr>
                <w:i w:val="1"/>
                <w:rtl w:val="0"/>
              </w:rPr>
              <w:t xml:space="preserve">Big Data</w:t>
            </w:r>
            <w:r w:rsidDel="00000000" w:rsidR="00000000" w:rsidRPr="00000000">
              <w:rPr>
                <w:rtl w:val="0"/>
              </w:rPr>
              <w:t xml:space="preserve"> son semiestructurados o estructurados y tienen diferentes orígenes. Son muy usados en las industrias, pues la información obtenida es la base para tomar decisiones, lo cual puede generar beneficios en el incremento de ingresos, establecer mejoras en los procesos y maximizar campañas publicitarias. Sin embargo, el principal objetivo de la analítica de datos es dar impulso al rendimiento o beneficio empresarial.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rPr/>
            </w:pPr>
            <w:r w:rsidDel="00000000" w:rsidR="00000000" w:rsidRPr="00000000">
              <w:rPr/>
              <w:drawing>
                <wp:inline distB="114300" distT="114300" distL="114300" distR="114300">
                  <wp:extent cx="1018445" cy="1055080"/>
                  <wp:effectExtent b="0" l="0" r="0" t="0"/>
                  <wp:docPr id="446"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1018445" cy="105508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spacing w:line="240" w:lineRule="auto"/>
              <w:rPr/>
            </w:pPr>
            <w:r w:rsidDel="00000000" w:rsidR="00000000" w:rsidRPr="00000000">
              <w:rPr>
                <w:b w:val="1"/>
                <w:rtl w:val="0"/>
              </w:rPr>
              <w:t xml:space="preserve">Imagen: 623800_i19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spacing w:after="120" w:before="240" w:line="240" w:lineRule="auto"/>
              <w:rPr/>
            </w:pPr>
            <w:r w:rsidDel="00000000" w:rsidR="00000000" w:rsidRPr="00000000">
              <w:rPr>
                <w:rtl w:val="0"/>
              </w:rPr>
              <w:t xml:space="preserve">Las metodologías o técnicas aplicadas para una base de datos demandan realizar en primera instancia un análisis o exploración de datos. Esto tiene como objeto identificar patrones y la relación que hay entre ellos, posteriormente se apoya en un análisis confirmatorio de datos que permite la aplicación de técnicas estadísticas para establecer si las hipótesis lanzadas son verdaderos o falsas.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jc w:val="center"/>
              <w:rPr/>
            </w:pPr>
            <w:r w:rsidDel="00000000" w:rsidR="00000000" w:rsidRPr="00000000">
              <w:rPr>
                <w:rtl w:val="0"/>
              </w:rPr>
            </w:r>
          </w:p>
          <w:p w:rsidR="00000000" w:rsidDel="00000000" w:rsidP="00000000" w:rsidRDefault="00000000" w:rsidRPr="00000000" w14:paraId="00000284">
            <w:pPr>
              <w:widowControl w:val="0"/>
              <w:spacing w:line="240" w:lineRule="auto"/>
              <w:jc w:val="center"/>
              <w:rPr/>
            </w:pPr>
            <w:r w:rsidDel="00000000" w:rsidR="00000000" w:rsidRPr="00000000">
              <w:rPr/>
              <w:drawing>
                <wp:inline distB="114300" distT="114300" distL="114300" distR="114300">
                  <wp:extent cx="2828925" cy="1371600"/>
                  <wp:effectExtent b="0" l="0" r="0" t="0"/>
                  <wp:docPr id="44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2828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widowControl w:val="0"/>
              <w:spacing w:line="240" w:lineRule="auto"/>
              <w:rPr/>
            </w:pPr>
            <w:r w:rsidDel="00000000" w:rsidR="00000000" w:rsidRPr="00000000">
              <w:rPr>
                <w:b w:val="1"/>
                <w:rtl w:val="0"/>
              </w:rPr>
              <w:t xml:space="preserve">Imagen: 623800_i20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spacing w:after="120" w:before="240" w:line="240" w:lineRule="auto"/>
              <w:rPr/>
            </w:pPr>
            <w:r w:rsidDel="00000000" w:rsidR="00000000" w:rsidRPr="00000000">
              <w:rPr>
                <w:color w:val="ff0000"/>
                <w:rtl w:val="0"/>
              </w:rPr>
              <w:t xml:space="preserve">El análisis de datos o </w:t>
            </w:r>
            <w:r w:rsidDel="00000000" w:rsidR="00000000" w:rsidRPr="00000000">
              <w:rPr>
                <w:i w:val="1"/>
                <w:color w:val="ff0000"/>
                <w:rtl w:val="0"/>
              </w:rPr>
              <w:t xml:space="preserve">Big Data</w:t>
            </w:r>
            <w:r w:rsidDel="00000000" w:rsidR="00000000" w:rsidRPr="00000000">
              <w:rPr>
                <w:color w:val="ff0000"/>
                <w:rtl w:val="0"/>
              </w:rPr>
              <w:t xml:space="preserve"> es muy aplicado en los análisis cualitativos, es decir se realiza el análisis de datos numéricos, los cuales tienen variables que pueden ser cuantificables, pueden compararse y medirse a través de la estadística. Es de anotar que el análisis cualitativo es de carácter interpretativo, es decir que se hace a través de interpretaciones de los estadísticos, basados en la comprensión que se haga de los datos que no son numéricos. En las aplicaciones de analítica a gran escala, se necesita una gran cantidad de trabajo, normalmente el 80 % del esfuerzo solo para limpiar los datos, de modo que puedan ser utilizados por un modelo de aprendizaje automático.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pPr>
            <w:r w:rsidDel="00000000" w:rsidR="00000000" w:rsidRPr="00000000">
              <w:rPr/>
              <w:drawing>
                <wp:inline distB="114300" distT="114300" distL="114300" distR="114300">
                  <wp:extent cx="1836237" cy="982445"/>
                  <wp:effectExtent b="0" l="0" r="0" t="0"/>
                  <wp:docPr id="44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836237" cy="98244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0"/>
              <w:spacing w:line="240" w:lineRule="auto"/>
              <w:rPr/>
            </w:pPr>
            <w:r w:rsidDel="00000000" w:rsidR="00000000" w:rsidRPr="00000000">
              <w:rPr>
                <w:rtl w:val="0"/>
              </w:rPr>
            </w:r>
          </w:p>
          <w:p w:rsidR="00000000" w:rsidDel="00000000" w:rsidP="00000000" w:rsidRDefault="00000000" w:rsidRPr="00000000" w14:paraId="00000289">
            <w:pPr>
              <w:widowControl w:val="0"/>
              <w:spacing w:line="240" w:lineRule="auto"/>
              <w:rPr/>
            </w:pPr>
            <w:r w:rsidDel="00000000" w:rsidR="00000000" w:rsidRPr="00000000">
              <w:rPr>
                <w:b w:val="1"/>
                <w:rtl w:val="0"/>
              </w:rPr>
              <w:t xml:space="preserve">Imagen: 623800_i21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spacing w:after="120" w:before="240" w:line="240" w:lineRule="auto"/>
              <w:rPr/>
            </w:pPr>
            <w:r w:rsidDel="00000000" w:rsidR="00000000" w:rsidRPr="00000000">
              <w:rPr>
                <w:rtl w:val="0"/>
              </w:rPr>
              <w:t xml:space="preserve">Debido a la estrecha relación entre ambos, el término "base de datos" se utiliza a menudo de forma casual para referirse tanto a una base de datos como al SGBD utilizado para manipularla.  Fuera del mundo de la informática profesional, el término base de datos se suele utilizar para referirse a cualquier colección de datos relacionados (como una hoja de cálculo o un fichero), ya que los requisitos de tamaño y uso suelen requerir el uso de un sistema de gestión de bases de datos.</w:t>
            </w:r>
          </w:p>
        </w:tc>
      </w:tr>
      <w:tr>
        <w:trPr>
          <w:cantSplit w:val="0"/>
          <w:trHeight w:val="33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jc w:val="center"/>
              <w:rPr/>
            </w:pPr>
            <w:r w:rsidDel="00000000" w:rsidR="00000000" w:rsidRPr="00000000">
              <w:rPr/>
              <w:drawing>
                <wp:inline distB="114300" distT="114300" distL="114300" distR="114300">
                  <wp:extent cx="2154752" cy="1512280"/>
                  <wp:effectExtent b="0" l="0" r="0" t="0"/>
                  <wp:docPr id="449"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2154752" cy="151228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0"/>
              <w:spacing w:line="240" w:lineRule="auto"/>
              <w:rPr/>
            </w:pPr>
            <w:r w:rsidDel="00000000" w:rsidR="00000000" w:rsidRPr="00000000">
              <w:rPr>
                <w:rtl w:val="0"/>
              </w:rPr>
            </w:r>
          </w:p>
          <w:p w:rsidR="00000000" w:rsidDel="00000000" w:rsidP="00000000" w:rsidRDefault="00000000" w:rsidRPr="00000000" w14:paraId="0000028D">
            <w:pPr>
              <w:widowControl w:val="0"/>
              <w:spacing w:line="240" w:lineRule="auto"/>
              <w:rPr>
                <w:color w:val="666666"/>
              </w:rPr>
            </w:pPr>
            <w:r w:rsidDel="00000000" w:rsidR="00000000" w:rsidRPr="00000000">
              <w:rPr>
                <w:b w:val="1"/>
                <w:rtl w:val="0"/>
              </w:rPr>
              <w:t xml:space="preserve">Imagen:  623800_i22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spacing w:after="120" w:before="240" w:line="240" w:lineRule="auto"/>
              <w:rPr>
                <w:b w:val="1"/>
              </w:rPr>
            </w:pPr>
            <w:r w:rsidDel="00000000" w:rsidR="00000000" w:rsidRPr="00000000">
              <w:rPr>
                <w:rtl w:val="0"/>
              </w:rPr>
              <w:t xml:space="preserve">No hay una metodología única a seguir en las aplicaciones reales a gran escala. Normalmente, una vez definido el problema de negocio, se necesita una etapa de investigación para diseñar la metodología a utilizar. Sin embargo, es relevante mencionar unas pautas generales que se aplican a casi todos los problemas. Una de las tareas más importantes en el análisis de </w:t>
            </w:r>
            <w:r w:rsidDel="00000000" w:rsidR="00000000" w:rsidRPr="00000000">
              <w:rPr>
                <w:i w:val="1"/>
                <w:rtl w:val="0"/>
              </w:rPr>
              <w:t xml:space="preserve">Big Data</w:t>
            </w:r>
            <w:r w:rsidDel="00000000" w:rsidR="00000000" w:rsidRPr="00000000">
              <w:rPr>
                <w:rtl w:val="0"/>
              </w:rPr>
              <w:t xml:space="preserve"> es el modelado estadístico, es decir, los problemas de clasificación o regresión supervisados y no supervisados. Una vez que los datos se han limpiado y pre-procesado, disponibles para el modelado, se debe tener cuidado en la evaluación de diferentes modelos con métricas de pérdida razonables y luego, una vez que el modelo se implementa, se debe informar de la evaluación y los resultados. Un error común en la modelización predictiva es limitarse a implementar el modelo y no medir nunca su rendimiento.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0</wp:posOffset>
                  </wp:positionV>
                  <wp:extent cx="1911350" cy="1911350"/>
                  <wp:effectExtent b="0" l="0" r="0" t="0"/>
                  <wp:wrapSquare wrapText="bothSides" distB="0" distT="0" distL="114300" distR="114300"/>
                  <wp:docPr descr="Icono de candado 3d PSD Premium " id="441" name="image7.jpg"/>
                  <a:graphic>
                    <a:graphicData uri="http://schemas.openxmlformats.org/drawingml/2006/picture">
                      <pic:pic>
                        <pic:nvPicPr>
                          <pic:cNvPr descr="Icono de candado 3d PSD Premium " id="0" name="image7.jpg"/>
                          <pic:cNvPicPr preferRelativeResize="0"/>
                        </pic:nvPicPr>
                        <pic:blipFill>
                          <a:blip r:embed="rId49"/>
                          <a:srcRect b="0" l="0" r="0" t="0"/>
                          <a:stretch>
                            <a:fillRect/>
                          </a:stretch>
                        </pic:blipFill>
                        <pic:spPr>
                          <a:xfrm>
                            <a:off x="0" y="0"/>
                            <a:ext cx="1911350" cy="1911350"/>
                          </a:xfrm>
                          <a:prstGeom prst="rect"/>
                          <a:ln/>
                        </pic:spPr>
                      </pic:pic>
                    </a:graphicData>
                  </a:graphic>
                </wp:anchor>
              </w:drawing>
            </w:r>
          </w:p>
          <w:p w:rsidR="00000000" w:rsidDel="00000000" w:rsidP="00000000" w:rsidRDefault="00000000" w:rsidRPr="00000000" w14:paraId="00000290">
            <w:pPr>
              <w:widowControl w:val="0"/>
              <w:spacing w:line="240" w:lineRule="auto"/>
              <w:rPr>
                <w:b w:val="1"/>
              </w:rPr>
            </w:pPr>
            <w:r w:rsidDel="00000000" w:rsidR="00000000" w:rsidRPr="00000000">
              <w:rPr>
                <w:rtl w:val="0"/>
              </w:rPr>
            </w:r>
          </w:p>
          <w:p w:rsidR="00000000" w:rsidDel="00000000" w:rsidP="00000000" w:rsidRDefault="00000000" w:rsidRPr="00000000" w14:paraId="00000291">
            <w:pPr>
              <w:widowControl w:val="0"/>
              <w:spacing w:line="240" w:lineRule="auto"/>
              <w:rPr>
                <w:b w:val="1"/>
              </w:rPr>
            </w:pPr>
            <w:r w:rsidDel="00000000" w:rsidR="00000000" w:rsidRPr="00000000">
              <w:rPr>
                <w:rtl w:val="0"/>
              </w:rPr>
            </w:r>
          </w:p>
          <w:p w:rsidR="00000000" w:rsidDel="00000000" w:rsidP="00000000" w:rsidRDefault="00000000" w:rsidRPr="00000000" w14:paraId="00000292">
            <w:pPr>
              <w:widowControl w:val="0"/>
              <w:spacing w:line="240" w:lineRule="auto"/>
              <w:rPr>
                <w:b w:val="1"/>
              </w:rPr>
            </w:pPr>
            <w:r w:rsidDel="00000000" w:rsidR="00000000" w:rsidRPr="00000000">
              <w:rPr>
                <w:rtl w:val="0"/>
              </w:rPr>
            </w:r>
          </w:p>
          <w:p w:rsidR="00000000" w:rsidDel="00000000" w:rsidP="00000000" w:rsidRDefault="00000000" w:rsidRPr="00000000" w14:paraId="00000293">
            <w:pPr>
              <w:widowControl w:val="0"/>
              <w:spacing w:line="240" w:lineRule="auto"/>
              <w:rPr>
                <w:b w:val="1"/>
              </w:rPr>
            </w:pPr>
            <w:r w:rsidDel="00000000" w:rsidR="00000000" w:rsidRPr="00000000">
              <w:rPr>
                <w:rtl w:val="0"/>
              </w:rPr>
            </w:r>
          </w:p>
          <w:p w:rsidR="00000000" w:rsidDel="00000000" w:rsidP="00000000" w:rsidRDefault="00000000" w:rsidRPr="00000000" w14:paraId="00000294">
            <w:pPr>
              <w:widowControl w:val="0"/>
              <w:spacing w:line="240" w:lineRule="auto"/>
              <w:rPr>
                <w:b w:val="1"/>
              </w:rPr>
            </w:pPr>
            <w:r w:rsidDel="00000000" w:rsidR="00000000" w:rsidRPr="00000000">
              <w:rPr>
                <w:rtl w:val="0"/>
              </w:rPr>
            </w:r>
          </w:p>
          <w:p w:rsidR="00000000" w:rsidDel="00000000" w:rsidP="00000000" w:rsidRDefault="00000000" w:rsidRPr="00000000" w14:paraId="00000295">
            <w:pPr>
              <w:widowControl w:val="0"/>
              <w:spacing w:line="240" w:lineRule="auto"/>
              <w:rPr>
                <w:b w:val="1"/>
              </w:rPr>
            </w:pPr>
            <w:r w:rsidDel="00000000" w:rsidR="00000000" w:rsidRPr="00000000">
              <w:rPr>
                <w:rtl w:val="0"/>
              </w:rPr>
            </w:r>
          </w:p>
          <w:p w:rsidR="00000000" w:rsidDel="00000000" w:rsidP="00000000" w:rsidRDefault="00000000" w:rsidRPr="00000000" w14:paraId="00000296">
            <w:pPr>
              <w:widowControl w:val="0"/>
              <w:spacing w:line="240" w:lineRule="auto"/>
              <w:rPr>
                <w:b w:val="1"/>
              </w:rPr>
            </w:pPr>
            <w:r w:rsidDel="00000000" w:rsidR="00000000" w:rsidRPr="00000000">
              <w:rPr>
                <w:rtl w:val="0"/>
              </w:rPr>
            </w:r>
          </w:p>
          <w:p w:rsidR="00000000" w:rsidDel="00000000" w:rsidP="00000000" w:rsidRDefault="00000000" w:rsidRPr="00000000" w14:paraId="00000297">
            <w:pPr>
              <w:widowControl w:val="0"/>
              <w:spacing w:line="240" w:lineRule="auto"/>
              <w:rPr>
                <w:b w:val="1"/>
              </w:rPr>
            </w:pPr>
            <w:r w:rsidDel="00000000" w:rsidR="00000000" w:rsidRPr="00000000">
              <w:rPr>
                <w:rtl w:val="0"/>
              </w:rPr>
            </w:r>
          </w:p>
          <w:p w:rsidR="00000000" w:rsidDel="00000000" w:rsidP="00000000" w:rsidRDefault="00000000" w:rsidRPr="00000000" w14:paraId="00000298">
            <w:pPr>
              <w:widowControl w:val="0"/>
              <w:spacing w:line="240" w:lineRule="auto"/>
              <w:rPr>
                <w:b w:val="1"/>
              </w:rPr>
            </w:pPr>
            <w:r w:rsidDel="00000000" w:rsidR="00000000" w:rsidRPr="00000000">
              <w:rPr>
                <w:rtl w:val="0"/>
              </w:rPr>
            </w:r>
          </w:p>
          <w:p w:rsidR="00000000" w:rsidDel="00000000" w:rsidP="00000000" w:rsidRDefault="00000000" w:rsidRPr="00000000" w14:paraId="00000299">
            <w:pPr>
              <w:widowControl w:val="0"/>
              <w:spacing w:line="240" w:lineRule="auto"/>
              <w:rPr>
                <w:b w:val="1"/>
              </w:rPr>
            </w:pPr>
            <w:r w:rsidDel="00000000" w:rsidR="00000000" w:rsidRPr="00000000">
              <w:rPr>
                <w:rtl w:val="0"/>
              </w:rPr>
            </w:r>
          </w:p>
          <w:p w:rsidR="00000000" w:rsidDel="00000000" w:rsidP="00000000" w:rsidRDefault="00000000" w:rsidRPr="00000000" w14:paraId="0000029A">
            <w:pPr>
              <w:widowControl w:val="0"/>
              <w:spacing w:line="240" w:lineRule="auto"/>
              <w:rPr>
                <w:b w:val="1"/>
              </w:rPr>
            </w:pPr>
            <w:r w:rsidDel="00000000" w:rsidR="00000000" w:rsidRPr="00000000">
              <w:rPr>
                <w:rtl w:val="0"/>
              </w:rPr>
            </w:r>
          </w:p>
          <w:p w:rsidR="00000000" w:rsidDel="00000000" w:rsidP="00000000" w:rsidRDefault="00000000" w:rsidRPr="00000000" w14:paraId="0000029B">
            <w:pPr>
              <w:widowControl w:val="0"/>
              <w:spacing w:line="240" w:lineRule="auto"/>
              <w:rPr>
                <w:b w:val="1"/>
                <w:color w:val="999999"/>
              </w:rPr>
            </w:pPr>
            <w:r w:rsidDel="00000000" w:rsidR="00000000" w:rsidRPr="00000000">
              <w:rPr>
                <w:b w:val="1"/>
                <w:rtl w:val="0"/>
              </w:rPr>
              <w:t xml:space="preserve">Imagen:  623800_i23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spacing w:after="120" w:before="240" w:line="240" w:lineRule="auto"/>
              <w:rPr>
                <w:highlight w:val="white"/>
              </w:rPr>
            </w:pPr>
            <w:r w:rsidDel="00000000" w:rsidR="00000000" w:rsidRPr="00000000">
              <w:rPr>
                <w:highlight w:val="white"/>
                <w:rtl w:val="0"/>
              </w:rPr>
              <w:t xml:space="preserve">El manejo de datos se regula mediante el Derecho de Hábeas Data, el cual se basa en Colombia por autorizar a los habitantes residentes actualizar, conocer, y rectificar toda la información que tengan las distintas entidades y bases de datos del territorio nacional. Nació como parte importante de los artículos 15 y 20 de la Constitución Política. Más adelante, fue desarrollado como derecho autosuficiente y sin dependencia, que disfrutan todos los colombianos.</w:t>
            </w:r>
          </w:p>
          <w:p w:rsidR="00000000" w:rsidDel="00000000" w:rsidP="00000000" w:rsidRDefault="00000000" w:rsidRPr="00000000" w14:paraId="0000029D">
            <w:pPr>
              <w:spacing w:after="240" w:before="240" w:line="240" w:lineRule="auto"/>
              <w:rPr>
                <w:highlight w:val="white"/>
              </w:rPr>
            </w:pPr>
            <w:r w:rsidDel="00000000" w:rsidR="00000000" w:rsidRPr="00000000">
              <w:rPr>
                <w:highlight w:val="white"/>
                <w:rtl w:val="0"/>
              </w:rPr>
              <w:t xml:space="preserve">Es desde 1995 que ya se comienza a tener esta excepción, no obstante, en el 2008 se crea la primera Ley de Habeas Data, la 1266, la cual tiene un carácter particular que solo aplica para la información financiera. Los bancos usan esta información para evaluar el peligro crediticio de una persona, como hábitos de pago, créditos tomados antes y sueldo o ingresos promedios.</w:t>
            </w:r>
          </w:p>
          <w:p w:rsidR="00000000" w:rsidDel="00000000" w:rsidP="00000000" w:rsidRDefault="00000000" w:rsidRPr="00000000" w14:paraId="0000029E">
            <w:pPr>
              <w:spacing w:after="240" w:before="240" w:line="240" w:lineRule="auto"/>
              <w:rPr>
                <w:highlight w:val="white"/>
              </w:rPr>
            </w:pPr>
            <w:r w:rsidDel="00000000" w:rsidR="00000000" w:rsidRPr="00000000">
              <w:rPr>
                <w:highlight w:val="white"/>
                <w:rtl w:val="0"/>
              </w:rPr>
              <w:t xml:space="preserve">Por su lado, la ley más vigente del derecho de Habeas Data ha sido emitida en el 2012. La ley 1581 es de carácter general y se aplica en todos los espacios de recolección de datos de una persona y que, por lo tanto, no son financieros ni crediticios. Son usados por entidades de naturaleza pública o privada. Esta ley resume todo el funcionamiento de la información de una persona.</w:t>
            </w:r>
          </w:p>
        </w:tc>
      </w:tr>
    </w:tbl>
    <w:p w:rsidR="00000000" w:rsidDel="00000000" w:rsidP="00000000" w:rsidRDefault="00000000" w:rsidRPr="00000000" w14:paraId="0000029F">
      <w:pPr>
        <w:spacing w:line="240" w:lineRule="auto"/>
        <w:ind w:left="426" w:firstLine="0"/>
        <w:rPr>
          <w:b w:val="1"/>
          <w:color w:val="7f7f7f"/>
        </w:rPr>
      </w:pPr>
      <w:r w:rsidDel="00000000" w:rsidR="00000000" w:rsidRPr="00000000">
        <w:rPr>
          <w:rtl w:val="0"/>
        </w:rPr>
      </w:r>
    </w:p>
    <w:tbl>
      <w:tblPr>
        <w:tblStyle w:val="Table4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0">
            <w:pPr>
              <w:pStyle w:val="Heading1"/>
              <w:rPr>
                <w:sz w:val="22"/>
                <w:szCs w:val="22"/>
              </w:rPr>
            </w:pPr>
            <w:bookmarkStart w:colFirst="0" w:colLast="0" w:name="_heading=h.tt0z2by0ilf2" w:id="40"/>
            <w:bookmarkEnd w:id="4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1">
            <w:pPr>
              <w:widowControl w:val="0"/>
              <w:spacing w:after="240" w:before="240" w:lineRule="auto"/>
              <w:rPr>
                <w:highlight w:val="white"/>
              </w:rPr>
            </w:pPr>
            <w:r w:rsidDel="00000000" w:rsidR="00000000" w:rsidRPr="00000000">
              <w:rPr>
                <w:color w:val="ff0000"/>
                <w:highlight w:val="white"/>
                <w:rtl w:val="0"/>
              </w:rPr>
              <w:t xml:space="preserve">Ninguna entidad puede hacer uso de esta información sin el permiso del mismo dueño. La empresa o persona que sin la autorización debida realice uso de datos individuales recibirá una sanción y/o multa.</w:t>
            </w:r>
            <w:r w:rsidDel="00000000" w:rsidR="00000000" w:rsidRPr="00000000">
              <w:rPr>
                <w:highlight w:val="white"/>
                <w:rtl w:val="0"/>
              </w:rPr>
              <w:t xml:space="preserve"> Es por ello, que continuamente piden una aceptación una vez que se firma un contrato o se hace una compra.</w:t>
            </w:r>
          </w:p>
        </w:tc>
      </w:tr>
    </w:tbl>
    <w:p w:rsidR="00000000" w:rsidDel="00000000" w:rsidP="00000000" w:rsidRDefault="00000000" w:rsidRPr="00000000" w14:paraId="000002A2">
      <w:pPr>
        <w:spacing w:line="240" w:lineRule="auto"/>
        <w:rPr/>
      </w:pPr>
      <w:r w:rsidDel="00000000" w:rsidR="00000000" w:rsidRPr="00000000">
        <w:rPr>
          <w:rtl w:val="0"/>
        </w:rPr>
      </w:r>
    </w:p>
    <w:p w:rsidR="00000000" w:rsidDel="00000000" w:rsidP="00000000" w:rsidRDefault="00000000" w:rsidRPr="00000000" w14:paraId="000002A3">
      <w:pPr>
        <w:spacing w:line="240" w:lineRule="auto"/>
        <w:rPr/>
      </w:pPr>
      <w:bookmarkStart w:colFirst="0" w:colLast="0" w:name="_heading=h.8bt68fsmbdc4" w:id="41"/>
      <w:bookmarkEnd w:id="41"/>
      <w:r w:rsidDel="00000000" w:rsidR="00000000" w:rsidRPr="00000000">
        <w:rPr>
          <w:rtl w:val="0"/>
        </w:rPr>
      </w:r>
    </w:p>
    <w:tbl>
      <w:tblPr>
        <w:tblStyle w:val="Table4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4">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5">
            <w:pPr>
              <w:pStyle w:val="Title"/>
              <w:rPr>
                <w:sz w:val="22"/>
                <w:szCs w:val="22"/>
              </w:rPr>
            </w:pPr>
            <w:bookmarkStart w:colFirst="0" w:colLast="0" w:name="_heading=h.dg26a6ii9npw" w:id="42"/>
            <w:bookmarkEnd w:id="4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6">
            <w:pPr>
              <w:widowControl w:val="0"/>
              <w:rPr/>
            </w:pPr>
            <w:r w:rsidDel="00000000" w:rsidR="00000000" w:rsidRPr="00000000">
              <w:rPr/>
              <w:drawing>
                <wp:inline distB="114300" distT="114300" distL="114300" distR="114300">
                  <wp:extent cx="2002375" cy="1521805"/>
                  <wp:effectExtent b="0" l="0" r="0" t="0"/>
                  <wp:docPr id="45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002375" cy="152180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rPr/>
            </w:pPr>
            <w:r w:rsidDel="00000000" w:rsidR="00000000" w:rsidRPr="00000000">
              <w:rPr>
                <w:rtl w:val="0"/>
              </w:rPr>
              <w:t xml:space="preserve">La ley 1266 de 2008, también conocida como Ley de Habeas Data, se aplica a todos los datos personales, financieros, crediticios, comerciales y de servicios registrados en un banco de datos. En este sentido, la aplicación de la ley 1266 de 2008 está encaminada a regular el uso de lesa información y, por tanto, otro tipo de datos (por ejemplo, aquellos mantenidos en un ámbito exclusivamente personal o doméstico o los que se incluyen en una historia clínica) se encuentran excluidos de la aplicación de esta norma.  </w:t>
            </w:r>
          </w:p>
        </w:tc>
      </w:tr>
    </w:tbl>
    <w:p w:rsidR="00000000" w:rsidDel="00000000" w:rsidP="00000000" w:rsidRDefault="00000000" w:rsidRPr="00000000" w14:paraId="000002A9">
      <w:pPr>
        <w:spacing w:line="240" w:lineRule="auto"/>
        <w:ind w:left="426" w:firstLine="0"/>
        <w:rPr>
          <w:b w:val="1"/>
          <w:color w:val="7f7f7f"/>
        </w:rPr>
      </w:pPr>
      <w:r w:rsidDel="00000000" w:rsidR="00000000" w:rsidRPr="00000000">
        <w:rPr>
          <w:rtl w:val="0"/>
        </w:rPr>
      </w:r>
    </w:p>
    <w:p w:rsidR="00000000" w:rsidDel="00000000" w:rsidP="00000000" w:rsidRDefault="00000000" w:rsidRPr="00000000" w14:paraId="000002AA">
      <w:pPr>
        <w:spacing w:line="240" w:lineRule="auto"/>
        <w:rPr>
          <w:b w:val="1"/>
        </w:rPr>
      </w:pPr>
      <w:r w:rsidDel="00000000" w:rsidR="00000000" w:rsidRPr="00000000">
        <w:rPr>
          <w:rtl w:val="0"/>
        </w:rPr>
      </w:r>
    </w:p>
    <w:tbl>
      <w:tblPr>
        <w:tblStyle w:val="Table4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B">
            <w:pPr>
              <w:pStyle w:val="Heading1"/>
              <w:rPr>
                <w:sz w:val="22"/>
                <w:szCs w:val="22"/>
              </w:rPr>
            </w:pPr>
            <w:bookmarkStart w:colFirst="0" w:colLast="0" w:name="_heading=h.r7pb50hoosvn" w:id="43"/>
            <w:bookmarkEnd w:id="4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C">
            <w:pPr>
              <w:spacing w:after="240" w:before="240" w:lineRule="auto"/>
              <w:rPr/>
            </w:pPr>
            <w:r w:rsidDel="00000000" w:rsidR="00000000" w:rsidRPr="00000000">
              <w:rPr/>
              <w:drawing>
                <wp:inline distB="114300" distT="114300" distL="114300" distR="114300">
                  <wp:extent cx="2621773" cy="1837482"/>
                  <wp:effectExtent b="0" l="0" r="0" t="0"/>
                  <wp:docPr id="431"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2621773" cy="183748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widowControl w:val="0"/>
              <w:rPr/>
            </w:pPr>
            <w:r w:rsidDel="00000000" w:rsidR="00000000" w:rsidRPr="00000000">
              <w:rPr>
                <w:rtl w:val="0"/>
              </w:rPr>
              <w:t xml:space="preserve">623800_i15</w:t>
            </w:r>
          </w:p>
          <w:p w:rsidR="00000000" w:rsidDel="00000000" w:rsidP="00000000" w:rsidRDefault="00000000" w:rsidRPr="00000000" w14:paraId="000002AE">
            <w:pPr>
              <w:widowControl w:val="0"/>
              <w:spacing w:after="240" w:before="240" w:lineRule="auto"/>
              <w:rPr>
                <w:highlight w:val="white"/>
              </w:rPr>
            </w:pPr>
            <w:r w:rsidDel="00000000" w:rsidR="00000000" w:rsidRPr="00000000">
              <w:rPr>
                <w:highlight w:val="white"/>
                <w:rtl w:val="0"/>
              </w:rPr>
              <w:t xml:space="preserve">Una vez claro el manejo de información y la protección de datos, es importante destacar que mantener una constante, adecuada y eficiente comunicación con los proveedores es una prioridad. Recuerde entonces que, un canal de comunicación es un medio </w:t>
            </w:r>
            <w:r w:rsidDel="00000000" w:rsidR="00000000" w:rsidRPr="00000000">
              <w:rPr>
                <w:rtl w:val="0"/>
              </w:rPr>
              <w:t xml:space="preserve">por el cual</w:t>
            </w:r>
            <w:r w:rsidDel="00000000" w:rsidR="00000000" w:rsidRPr="00000000">
              <w:rPr>
                <w:highlight w:val="white"/>
                <w:rtl w:val="0"/>
              </w:rPr>
              <w:t xml:space="preserve"> se </w:t>
            </w:r>
            <w:r w:rsidDel="00000000" w:rsidR="00000000" w:rsidRPr="00000000">
              <w:rPr>
                <w:rtl w:val="0"/>
              </w:rPr>
              <w:t xml:space="preserve">lleva</w:t>
            </w:r>
            <w:r w:rsidDel="00000000" w:rsidR="00000000" w:rsidRPr="00000000">
              <w:rPr>
                <w:highlight w:val="white"/>
                <w:rtl w:val="0"/>
              </w:rPr>
              <w:t xml:space="preserve"> a cabo </w:t>
            </w:r>
            <w:r w:rsidDel="00000000" w:rsidR="00000000" w:rsidRPr="00000000">
              <w:rPr>
                <w:rtl w:val="0"/>
              </w:rPr>
              <w:t xml:space="preserve">una labor de comunicación</w:t>
            </w:r>
            <w:r w:rsidDel="00000000" w:rsidR="00000000" w:rsidRPr="00000000">
              <w:rPr>
                <w:highlight w:val="white"/>
                <w:rtl w:val="0"/>
              </w:rPr>
              <w:t xml:space="preserve"> en </w:t>
            </w:r>
            <w:r w:rsidDel="00000000" w:rsidR="00000000" w:rsidRPr="00000000">
              <w:rPr>
                <w:rtl w:val="0"/>
              </w:rPr>
              <w:t xml:space="preserve">la</w:t>
            </w:r>
            <w:r w:rsidDel="00000000" w:rsidR="00000000" w:rsidRPr="00000000">
              <w:rPr>
                <w:highlight w:val="white"/>
                <w:rtl w:val="0"/>
              </w:rPr>
              <w:t xml:space="preserve"> que </w:t>
            </w:r>
            <w:r w:rsidDel="00000000" w:rsidR="00000000" w:rsidRPr="00000000">
              <w:rPr>
                <w:rtl w:val="0"/>
              </w:rPr>
              <w:t xml:space="preserve">el</w:t>
            </w:r>
            <w:r w:rsidDel="00000000" w:rsidR="00000000" w:rsidRPr="00000000">
              <w:rPr>
                <w:highlight w:val="white"/>
                <w:rtl w:val="0"/>
              </w:rPr>
              <w:t xml:space="preserve"> emisor, ya sea físico o virtual, transmite información recibida por una o varias personas.</w:t>
            </w:r>
          </w:p>
          <w:p w:rsidR="00000000" w:rsidDel="00000000" w:rsidP="00000000" w:rsidRDefault="00000000" w:rsidRPr="00000000" w14:paraId="000002AF">
            <w:pPr>
              <w:spacing w:after="240" w:before="240" w:lineRule="auto"/>
              <w:rPr>
                <w:highlight w:val="white"/>
              </w:rPr>
            </w:pPr>
            <w:r w:rsidDel="00000000" w:rsidR="00000000" w:rsidRPr="00000000">
              <w:rPr>
                <w:highlight w:val="white"/>
                <w:rtl w:val="0"/>
              </w:rPr>
              <w:t xml:space="preserve">Para </w:t>
            </w:r>
            <w:r w:rsidDel="00000000" w:rsidR="00000000" w:rsidRPr="00000000">
              <w:rPr>
                <w:rtl w:val="0"/>
              </w:rPr>
              <w:t xml:space="preserve">transmitir</w:t>
            </w:r>
            <w:r w:rsidDel="00000000" w:rsidR="00000000" w:rsidRPr="00000000">
              <w:rPr>
                <w:highlight w:val="white"/>
                <w:rtl w:val="0"/>
              </w:rPr>
              <w:t xml:space="preserve"> una comunicación de </w:t>
            </w:r>
            <w:r w:rsidDel="00000000" w:rsidR="00000000" w:rsidRPr="00000000">
              <w:rPr>
                <w:rtl w:val="0"/>
              </w:rPr>
              <w:t xml:space="preserve">manera efectiva,</w:t>
            </w:r>
            <w:r w:rsidDel="00000000" w:rsidR="00000000" w:rsidRPr="00000000">
              <w:rPr>
                <w:highlight w:val="white"/>
                <w:rtl w:val="0"/>
              </w:rPr>
              <w:t xml:space="preserve"> es importante </w:t>
            </w:r>
            <w:r w:rsidDel="00000000" w:rsidR="00000000" w:rsidRPr="00000000">
              <w:rPr>
                <w:rtl w:val="0"/>
              </w:rPr>
              <w:t xml:space="preserve">comprender</w:t>
            </w:r>
            <w:r w:rsidDel="00000000" w:rsidR="00000000" w:rsidRPr="00000000">
              <w:rPr>
                <w:highlight w:val="white"/>
                <w:rtl w:val="0"/>
              </w:rPr>
              <w:t xml:space="preserve"> los factores que intervienen en el proceso de comunicación. </w:t>
            </w:r>
            <w:r w:rsidDel="00000000" w:rsidR="00000000" w:rsidRPr="00000000">
              <w:rPr>
                <w:rtl w:val="0"/>
              </w:rPr>
              <w:t xml:space="preserve">La empresa es </w:t>
            </w:r>
            <w:r w:rsidDel="00000000" w:rsidR="00000000" w:rsidRPr="00000000">
              <w:rPr>
                <w:highlight w:val="white"/>
                <w:rtl w:val="0"/>
              </w:rPr>
              <w:t xml:space="preserve">quien inicia este proceso, </w:t>
            </w:r>
            <w:r w:rsidDel="00000000" w:rsidR="00000000" w:rsidRPr="00000000">
              <w:rPr>
                <w:rtl w:val="0"/>
              </w:rPr>
              <w:t xml:space="preserve">entregará</w:t>
            </w:r>
            <w:r w:rsidDel="00000000" w:rsidR="00000000" w:rsidRPr="00000000">
              <w:rPr>
                <w:highlight w:val="white"/>
                <w:rtl w:val="0"/>
              </w:rPr>
              <w:t xml:space="preserve"> un mensaje en el que </w:t>
            </w:r>
            <w:r w:rsidDel="00000000" w:rsidR="00000000" w:rsidRPr="00000000">
              <w:rPr>
                <w:rtl w:val="0"/>
              </w:rPr>
              <w:t xml:space="preserve">dará a conocer</w:t>
            </w:r>
            <w:r w:rsidDel="00000000" w:rsidR="00000000" w:rsidRPr="00000000">
              <w:rPr>
                <w:highlight w:val="white"/>
                <w:rtl w:val="0"/>
              </w:rPr>
              <w:t xml:space="preserve"> a través de un canal </w:t>
            </w:r>
            <w:r w:rsidDel="00000000" w:rsidR="00000000" w:rsidRPr="00000000">
              <w:rPr>
                <w:rtl w:val="0"/>
              </w:rPr>
              <w:t xml:space="preserve">de comunicación, ya sea directo</w:t>
            </w:r>
            <w:r w:rsidDel="00000000" w:rsidR="00000000" w:rsidRPr="00000000">
              <w:rPr>
                <w:highlight w:val="white"/>
                <w:rtl w:val="0"/>
              </w:rPr>
              <w:t xml:space="preserve"> o virtual, los conceptos que </w:t>
            </w:r>
            <w:r w:rsidDel="00000000" w:rsidR="00000000" w:rsidRPr="00000000">
              <w:rPr>
                <w:rtl w:val="0"/>
              </w:rPr>
              <w:t xml:space="preserve">quiere</w:t>
            </w:r>
            <w:r w:rsidDel="00000000" w:rsidR="00000000" w:rsidRPr="00000000">
              <w:rPr>
                <w:highlight w:val="white"/>
                <w:rtl w:val="0"/>
              </w:rPr>
              <w:t xml:space="preserve"> expresar. Pero estas no son las únicas variables que </w:t>
            </w:r>
            <w:r w:rsidDel="00000000" w:rsidR="00000000" w:rsidRPr="00000000">
              <w:rPr>
                <w:rtl w:val="0"/>
              </w:rPr>
              <w:t xml:space="preserve">juegan un papel en</w:t>
            </w:r>
            <w:r w:rsidDel="00000000" w:rsidR="00000000" w:rsidRPr="00000000">
              <w:rPr>
                <w:highlight w:val="white"/>
                <w:rtl w:val="0"/>
              </w:rPr>
              <w:t xml:space="preserve"> la </w:t>
            </w:r>
            <w:r w:rsidDel="00000000" w:rsidR="00000000" w:rsidRPr="00000000">
              <w:rPr>
                <w:rtl w:val="0"/>
              </w:rPr>
              <w:t xml:space="preserve">comunicación.</w:t>
            </w:r>
            <w:r w:rsidDel="00000000" w:rsidR="00000000" w:rsidRPr="00000000">
              <w:rPr>
                <w:highlight w:val="white"/>
                <w:rtl w:val="0"/>
              </w:rPr>
              <w:t xml:space="preserve"> El mensaje será recibido por uno o </w:t>
            </w:r>
            <w:r w:rsidDel="00000000" w:rsidR="00000000" w:rsidRPr="00000000">
              <w:rPr>
                <w:rtl w:val="0"/>
              </w:rPr>
              <w:t xml:space="preserve">más destinatarios previstos</w:t>
            </w:r>
            <w:r w:rsidDel="00000000" w:rsidR="00000000" w:rsidRPr="00000000">
              <w:rPr>
                <w:highlight w:val="white"/>
                <w:rtl w:val="0"/>
              </w:rPr>
              <w:t xml:space="preserve"> teniendo en cuenta el contexto de la situación. </w:t>
            </w:r>
          </w:p>
          <w:p w:rsidR="00000000" w:rsidDel="00000000" w:rsidP="00000000" w:rsidRDefault="00000000" w:rsidRPr="00000000" w14:paraId="000002B0">
            <w:pPr>
              <w:spacing w:after="240" w:before="240" w:lineRule="auto"/>
              <w:rPr>
                <w:highlight w:val="white"/>
              </w:rPr>
            </w:pPr>
            <w:r w:rsidDel="00000000" w:rsidR="00000000" w:rsidRPr="00000000">
              <w:rPr>
                <w:highlight w:val="white"/>
              </w:rPr>
              <w:drawing>
                <wp:inline distB="114300" distT="114300" distL="114300" distR="114300">
                  <wp:extent cx="3277553" cy="1360184"/>
                  <wp:effectExtent b="0" l="0" r="0" t="0"/>
                  <wp:docPr id="43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277553" cy="136018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Rule="auto"/>
              <w:rPr>
                <w:color w:val="ff0000"/>
              </w:rPr>
            </w:pPr>
            <w:r w:rsidDel="00000000" w:rsidR="00000000" w:rsidRPr="00000000">
              <w:rPr>
                <w:color w:val="ff0000"/>
                <w:highlight w:val="white"/>
                <w:rtl w:val="0"/>
              </w:rPr>
              <w:t xml:space="preserve">Para conocer los diferentes canales a utilizar para la comunicación con proveedores y la estructura de una solicitud de propuesta o invitación a cotizar,  se sugiere descargar el siguiente documento: Anexo 4: Canales de comunicación y solicitud de propuesta.</w:t>
            </w:r>
            <w:r w:rsidDel="00000000" w:rsidR="00000000" w:rsidRPr="00000000">
              <w:rPr>
                <w:rtl w:val="0"/>
              </w:rPr>
            </w:r>
          </w:p>
        </w:tc>
      </w:tr>
    </w:tbl>
    <w:p w:rsidR="00000000" w:rsidDel="00000000" w:rsidP="00000000" w:rsidRDefault="00000000" w:rsidRPr="00000000" w14:paraId="000002B2">
      <w:pPr>
        <w:spacing w:line="240" w:lineRule="auto"/>
        <w:ind w:left="426" w:firstLine="0"/>
        <w:rPr/>
      </w:pPr>
      <w:r w:rsidDel="00000000" w:rsidR="00000000" w:rsidRPr="00000000">
        <w:rPr>
          <w:rtl w:val="0"/>
        </w:rPr>
      </w:r>
    </w:p>
    <w:p w:rsidR="00000000" w:rsidDel="00000000" w:rsidP="00000000" w:rsidRDefault="00000000" w:rsidRPr="00000000" w14:paraId="000002B3">
      <w:pPr>
        <w:ind w:left="426" w:firstLine="0"/>
        <w:jc w:val="both"/>
        <w:rPr>
          <w:b w:val="1"/>
          <w:color w:val="7f7f7f"/>
        </w:rPr>
      </w:pPr>
      <w:r w:rsidDel="00000000" w:rsidR="00000000" w:rsidRPr="00000000">
        <w:rPr>
          <w:rtl w:val="0"/>
        </w:rPr>
      </w:r>
    </w:p>
    <w:tbl>
      <w:tblPr>
        <w:tblStyle w:val="Table4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4">
            <w:pPr>
              <w:pStyle w:val="Heading1"/>
              <w:jc w:val="center"/>
              <w:rPr>
                <w:sz w:val="22"/>
                <w:szCs w:val="22"/>
              </w:rPr>
            </w:pPr>
            <w:bookmarkStart w:colFirst="0" w:colLast="0" w:name="_heading=h.qqk70ff4fxj0" w:id="44"/>
            <w:bookmarkEnd w:id="4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B5">
            <w:pPr>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spacing w:line="240" w:lineRule="auto"/>
        <w:rPr>
          <w:b w:val="1"/>
        </w:rPr>
      </w:pPr>
      <w:r w:rsidDel="00000000" w:rsidR="00000000" w:rsidRPr="00000000">
        <w:rPr>
          <w:rtl w:val="0"/>
        </w:rPr>
      </w:r>
    </w:p>
    <w:p w:rsidR="00000000" w:rsidDel="00000000" w:rsidP="00000000" w:rsidRDefault="00000000" w:rsidRPr="00000000" w14:paraId="000002B8">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2B9">
      <w:pPr>
        <w:spacing w:line="240" w:lineRule="auto"/>
        <w:rPr/>
      </w:pPr>
      <w:r w:rsidDel="00000000" w:rsidR="00000000" w:rsidRPr="00000000">
        <w:rPr>
          <w:rtl w:val="0"/>
        </w:rPr>
      </w:r>
    </w:p>
    <w:tbl>
      <w:tblPr>
        <w:tblStyle w:val="Table46"/>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BA">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BB">
            <w:pP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BC">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Síntesis: Lineamientos contratación de proveedores.</w:t>
            </w:r>
          </w:p>
          <w:p w:rsidR="00000000" w:rsidDel="00000000" w:rsidP="00000000" w:rsidRDefault="00000000" w:rsidRPr="00000000" w14:paraId="000002BF">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C1">
            <w:pPr>
              <w:rPr>
                <w:b w:val="1"/>
              </w:rPr>
            </w:pPr>
            <w:r w:rsidDel="00000000" w:rsidR="00000000" w:rsidRPr="00000000">
              <w:rPr>
                <w:b w:val="1"/>
                <w:rtl w:val="0"/>
              </w:rPr>
              <w:t xml:space="preserve">Introducción</w:t>
            </w:r>
          </w:p>
          <w:p w:rsidR="00000000" w:rsidDel="00000000" w:rsidP="00000000" w:rsidRDefault="00000000" w:rsidRPr="00000000" w14:paraId="000002C2">
            <w:pPr>
              <w:rPr/>
            </w:pPr>
            <w:r w:rsidDel="00000000" w:rsidR="00000000" w:rsidRPr="00000000">
              <w:rPr>
                <w:rtl w:val="0"/>
              </w:rPr>
            </w:r>
          </w:p>
        </w:tc>
        <w:tc>
          <w:tcPr/>
          <w:p w:rsidR="00000000" w:rsidDel="00000000" w:rsidP="00000000" w:rsidRDefault="00000000" w:rsidRPr="00000000" w14:paraId="000002C3">
            <w:pPr>
              <w:spacing w:after="120" w:before="240" w:lineRule="auto"/>
              <w:rPr/>
            </w:pPr>
            <w:r w:rsidDel="00000000" w:rsidR="00000000" w:rsidRPr="00000000">
              <w:rPr>
                <w:rtl w:val="0"/>
              </w:rPr>
              <w:t xml:space="preserve">Revise la siguiente síntesis de los temas estudiados en este componente formativo, recapitulando las ideas principales de los temas desarrollados.</w:t>
            </w:r>
          </w:p>
        </w:tc>
      </w:tr>
      <w:tr>
        <w:trPr>
          <w:cantSplit w:val="0"/>
          <w:tblHeader w:val="0"/>
        </w:trPr>
        <w:tc>
          <w:tcPr>
            <w:gridSpan w:val="2"/>
          </w:tcPr>
          <w:p w:rsidR="00000000" w:rsidDel="00000000" w:rsidP="00000000" w:rsidRDefault="00000000" w:rsidRPr="00000000" w14:paraId="000002C4">
            <w:pPr>
              <w:rPr/>
            </w:pPr>
            <w:r w:rsidDel="00000000" w:rsidR="00000000" w:rsidRPr="00000000">
              <w:rPr/>
              <w:drawing>
                <wp:inline distB="114300" distT="114300" distL="114300" distR="114300">
                  <wp:extent cx="3024293" cy="2407090"/>
                  <wp:effectExtent b="0" l="0" r="0" t="0"/>
                  <wp:docPr id="433"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024293" cy="240709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Código de la imagen: 623800_i16</w:t>
            </w:r>
          </w:p>
        </w:tc>
      </w:tr>
    </w:tbl>
    <w:p w:rsidR="00000000" w:rsidDel="00000000" w:rsidP="00000000" w:rsidRDefault="00000000" w:rsidRPr="00000000" w14:paraId="000002C8">
      <w:pPr>
        <w:spacing w:after="120" w:before="240" w:line="240" w:lineRule="auto"/>
        <w:rPr>
          <w:b w:val="1"/>
        </w:rPr>
      </w:pPr>
      <w:r w:rsidDel="00000000" w:rsidR="00000000" w:rsidRPr="00000000">
        <w:rPr>
          <w:rtl w:val="0"/>
        </w:rPr>
      </w:r>
    </w:p>
    <w:p w:rsidR="00000000" w:rsidDel="00000000" w:rsidP="00000000" w:rsidRDefault="00000000" w:rsidRPr="00000000" w14:paraId="000002C9">
      <w:pPr>
        <w:spacing w:after="120" w:before="24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2CA">
      <w:pPr>
        <w:spacing w:line="240" w:lineRule="auto"/>
        <w:rPr/>
      </w:pPr>
      <w:r w:rsidDel="00000000" w:rsidR="00000000" w:rsidRPr="00000000">
        <w:rPr>
          <w:rtl w:val="0"/>
        </w:rPr>
      </w:r>
    </w:p>
    <w:tbl>
      <w:tblPr>
        <w:tblStyle w:val="Table47"/>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CB">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C">
            <w:pPr>
              <w:pStyle w:val="Title"/>
              <w:widowControl w:val="0"/>
              <w:rPr>
                <w:sz w:val="22"/>
                <w:szCs w:val="22"/>
              </w:rPr>
            </w:pPr>
            <w:bookmarkStart w:colFirst="0" w:colLast="0" w:name="_heading=h.3rdcrjn" w:id="45"/>
            <w:bookmarkEnd w:id="45"/>
            <w:r w:rsidDel="00000000" w:rsidR="00000000" w:rsidRPr="00000000">
              <w:rPr>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E">
            <w:pPr>
              <w:widowControl w:val="0"/>
              <w:spacing w:after="240" w:before="240" w:lineRule="auto"/>
              <w:rPr/>
            </w:pPr>
            <w:r w:rsidDel="00000000" w:rsidR="00000000" w:rsidRPr="00000000">
              <w:rPr>
                <w:rtl w:val="0"/>
              </w:rPr>
              <w:t xml:space="preserve">A continuación, desarrolla la actividad didáctica de “Falso o Verdadero” para afianzar los conceptos y aprendizajes del componente de formación. </w:t>
            </w:r>
          </w:p>
          <w:p w:rsidR="00000000" w:rsidDel="00000000" w:rsidP="00000000" w:rsidRDefault="00000000" w:rsidRPr="00000000" w14:paraId="000002CF">
            <w:pPr>
              <w:widowControl w:val="0"/>
              <w:spacing w:after="240" w:befor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rPr/>
            </w:pPr>
            <w:r w:rsidDel="00000000" w:rsidR="00000000" w:rsidRPr="00000000">
              <w:rPr/>
              <w:drawing>
                <wp:inline distB="114300" distT="114300" distL="114300" distR="114300">
                  <wp:extent cx="771525" cy="942975"/>
                  <wp:effectExtent b="0" l="0" r="0" t="0"/>
                  <wp:docPr id="43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7715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0"/>
              <w:rPr/>
            </w:pPr>
            <w:r w:rsidDel="00000000" w:rsidR="00000000" w:rsidRPr="00000000">
              <w:rPr>
                <w:b w:val="1"/>
                <w:rtl w:val="0"/>
              </w:rPr>
              <w:t xml:space="preserve">Imagen: </w:t>
            </w:r>
            <w:r w:rsidDel="00000000" w:rsidR="00000000" w:rsidRPr="00000000">
              <w:rPr>
                <w:rtl w:val="0"/>
              </w:rPr>
              <w:t xml:space="preserve">623800_i17</w:t>
            </w:r>
          </w:p>
          <w:p w:rsidR="00000000" w:rsidDel="00000000" w:rsidP="00000000" w:rsidRDefault="00000000" w:rsidRPr="00000000" w14:paraId="000002D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widowControl w:val="0"/>
              <w:rPr/>
            </w:pPr>
            <w:r w:rsidDel="00000000" w:rsidR="00000000" w:rsidRPr="00000000">
              <w:rPr>
                <w:rtl w:val="0"/>
              </w:rPr>
              <w:t xml:space="preserve">El método de puntuación es el método más simple y consiste en definir la lista de variables relevantes o factores de desempeño.</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rPr/>
            </w:pPr>
            <w:r w:rsidDel="00000000" w:rsidR="00000000" w:rsidRPr="00000000">
              <w:rPr/>
              <w:drawing>
                <wp:inline distB="114300" distT="114300" distL="114300" distR="114300">
                  <wp:extent cx="714375" cy="857250"/>
                  <wp:effectExtent b="0" l="0" r="0" t="0"/>
                  <wp:docPr id="435"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7143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rPr/>
            </w:pPr>
            <w:r w:rsidDel="00000000" w:rsidR="00000000" w:rsidRPr="00000000">
              <w:rPr>
                <w:b w:val="1"/>
                <w:rtl w:val="0"/>
              </w:rPr>
              <w:t xml:space="preserve">imagen:</w:t>
            </w:r>
            <w:r w:rsidDel="00000000" w:rsidR="00000000" w:rsidRPr="00000000">
              <w:rPr>
                <w:rtl w:val="0"/>
              </w:rPr>
              <w:t xml:space="preserve"> 623800_i18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rPr>
                <w:b w:val="1"/>
              </w:rPr>
            </w:pPr>
            <w:r w:rsidDel="00000000" w:rsidR="00000000" w:rsidRPr="00000000">
              <w:rPr>
                <w:b w:val="1"/>
                <w:rtl w:val="0"/>
              </w:rPr>
              <w:t xml:space="preserve">Verdadero</w:t>
            </w:r>
          </w:p>
          <w:p w:rsidR="00000000" w:rsidDel="00000000" w:rsidP="00000000" w:rsidRDefault="00000000" w:rsidRPr="00000000" w14:paraId="000002D9">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rPr/>
            </w:pPr>
            <w:r w:rsidDel="00000000" w:rsidR="00000000" w:rsidRPr="00000000">
              <w:rPr>
                <w:rtl w:val="0"/>
              </w:rPr>
              <w:t xml:space="preserve">Falso (correcto)</w:t>
            </w:r>
          </w:p>
          <w:p w:rsidR="00000000" w:rsidDel="00000000" w:rsidP="00000000" w:rsidRDefault="00000000" w:rsidRPr="00000000" w14:paraId="000002DC">
            <w:pPr>
              <w:widowControl w:val="0"/>
              <w:rPr/>
            </w:pPr>
            <w:r w:rsidDel="00000000" w:rsidR="00000000" w:rsidRPr="00000000">
              <w:rPr>
                <w:rtl w:val="0"/>
              </w:rPr>
              <w:t xml:space="preserve">Bien, respuesta correcta.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240" w:before="240" w:lineRule="auto"/>
              <w:rPr/>
            </w:pPr>
            <w:r w:rsidDel="00000000" w:rsidR="00000000" w:rsidRPr="00000000">
              <w:rPr>
                <w:rtl w:val="0"/>
              </w:rPr>
              <w:t xml:space="preserve">El método de clasificación es el más utilizado en la evaluación de proveedores. En este enfoque, los diversos atributos que son importantes para el cliente se calculan según su importancia</w:t>
            </w:r>
          </w:p>
          <w:p w:rsidR="00000000" w:rsidDel="00000000" w:rsidP="00000000" w:rsidRDefault="00000000" w:rsidRPr="00000000" w14:paraId="000002D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rPr/>
            </w:pPr>
            <w:r w:rsidDel="00000000" w:rsidR="00000000" w:rsidRPr="00000000">
              <w:rPr/>
              <w:drawing>
                <wp:inline distB="114300" distT="114300" distL="114300" distR="114300">
                  <wp:extent cx="762000" cy="952500"/>
                  <wp:effectExtent b="0" l="0" r="0" t="0"/>
                  <wp:docPr id="436"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762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rPr/>
            </w:pPr>
            <w:r w:rsidDel="00000000" w:rsidR="00000000" w:rsidRPr="00000000">
              <w:rPr>
                <w:b w:val="1"/>
                <w:rtl w:val="0"/>
              </w:rPr>
              <w:t xml:space="preserve">Imagen:  </w:t>
            </w:r>
            <w:r w:rsidDel="00000000" w:rsidR="00000000" w:rsidRPr="00000000">
              <w:rPr>
                <w:rtl w:val="0"/>
              </w:rPr>
              <w:t xml:space="preserve">623800_i19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2">
            <w:pPr>
              <w:widowControl w:val="0"/>
              <w:rPr>
                <w:b w:val="1"/>
              </w:rPr>
            </w:pPr>
            <w:r w:rsidDel="00000000" w:rsidR="00000000" w:rsidRPr="00000000">
              <w:rPr>
                <w:b w:val="1"/>
                <w:rtl w:val="0"/>
              </w:rPr>
              <w:t xml:space="preserve">Verdadero</w:t>
            </w:r>
          </w:p>
          <w:p w:rsidR="00000000" w:rsidDel="00000000" w:rsidP="00000000" w:rsidRDefault="00000000" w:rsidRPr="00000000" w14:paraId="000002E3">
            <w:pPr>
              <w:widowControl w:val="0"/>
              <w:rPr/>
            </w:pPr>
            <w:r w:rsidDel="00000000" w:rsidR="00000000" w:rsidRPr="00000000">
              <w:rPr>
                <w:rtl w:val="0"/>
              </w:rPr>
              <w:t xml:space="preserve">Incorrecto. El método de puntuación es el más simple y consiste en definir la lista de variables relevantes o factores de desempeño. </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b w:val="1"/>
              </w:rPr>
            </w:pPr>
            <w:r w:rsidDel="00000000" w:rsidR="00000000" w:rsidRPr="00000000">
              <w:rPr>
                <w:b w:val="1"/>
                <w:rtl w:val="0"/>
              </w:rPr>
              <w:t xml:space="preserve">Falso (correcto)</w:t>
            </w:r>
          </w:p>
          <w:p w:rsidR="00000000" w:rsidDel="00000000" w:rsidP="00000000" w:rsidRDefault="00000000" w:rsidRPr="00000000" w14:paraId="000002E6">
            <w:pPr>
              <w:widowControl w:val="0"/>
              <w:rPr/>
            </w:pPr>
            <w:r w:rsidDel="00000000" w:rsidR="00000000" w:rsidRPr="00000000">
              <w:rPr>
                <w:rtl w:val="0"/>
              </w:rPr>
              <w:t xml:space="preserve">Bien,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240" w:before="240" w:lineRule="auto"/>
              <w:rPr/>
            </w:pPr>
            <w:r w:rsidDel="00000000" w:rsidR="00000000" w:rsidRPr="00000000">
              <w:rPr>
                <w:rtl w:val="0"/>
              </w:rPr>
              <w:t xml:space="preserve">La resolución de problemas es una herramienta que se basa en la flexibilidad, la organización de la información y la gestión para comprender los elementos de un problema complejo.</w:t>
            </w:r>
          </w:p>
          <w:p w:rsidR="00000000" w:rsidDel="00000000" w:rsidP="00000000" w:rsidRDefault="00000000" w:rsidRPr="00000000" w14:paraId="000002E8">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rPr/>
            </w:pPr>
            <w:r w:rsidDel="00000000" w:rsidR="00000000" w:rsidRPr="00000000">
              <w:rPr/>
              <w:drawing>
                <wp:inline distB="114300" distT="114300" distL="114300" distR="114300">
                  <wp:extent cx="1086121" cy="933683"/>
                  <wp:effectExtent b="0" l="0" r="0" t="0"/>
                  <wp:docPr id="437"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1086121" cy="93368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widowControl w:val="0"/>
              <w:rPr/>
            </w:pPr>
            <w:r w:rsidDel="00000000" w:rsidR="00000000" w:rsidRPr="00000000">
              <w:rPr>
                <w:b w:val="1"/>
                <w:rtl w:val="0"/>
              </w:rPr>
              <w:t xml:space="preserve">Imagen:  </w:t>
            </w:r>
            <w:r w:rsidDel="00000000" w:rsidR="00000000" w:rsidRPr="00000000">
              <w:rPr>
                <w:rtl w:val="0"/>
              </w:rPr>
              <w:t xml:space="preserve">623800_i20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C">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ED">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rPr>
                <w:b w:val="1"/>
              </w:rPr>
            </w:pPr>
            <w:r w:rsidDel="00000000" w:rsidR="00000000" w:rsidRPr="00000000">
              <w:rPr>
                <w:b w:val="1"/>
                <w:rtl w:val="0"/>
              </w:rPr>
              <w:t xml:space="preserve">Falso</w:t>
            </w:r>
          </w:p>
          <w:p w:rsidR="00000000" w:rsidDel="00000000" w:rsidP="00000000" w:rsidRDefault="00000000" w:rsidRPr="00000000" w14:paraId="000002F0">
            <w:pPr>
              <w:widowControl w:val="0"/>
              <w:rPr/>
            </w:pPr>
            <w:r w:rsidDel="00000000" w:rsidR="00000000" w:rsidRPr="00000000">
              <w:rPr>
                <w:rtl w:val="0"/>
              </w:rPr>
              <w:t xml:space="preserve">Incorrecto: La resolución de problemas si es una herramienta basada en la flexibilidad, la organización de la información y la gestión para comprender los elementos de un problema complejo.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1">
            <w:pPr>
              <w:widowControl w:val="0"/>
              <w:spacing w:after="240" w:before="240" w:lineRule="auto"/>
              <w:rPr/>
            </w:pPr>
            <w:r w:rsidDel="00000000" w:rsidR="00000000" w:rsidRPr="00000000">
              <w:rPr>
                <w:rtl w:val="0"/>
              </w:rPr>
              <w:t xml:space="preserve">El Modelo Carter 10'CS analiza aspectos de la evaluación de proveedor antes de ser seleccionado.</w:t>
            </w:r>
          </w:p>
          <w:p w:rsidR="00000000" w:rsidDel="00000000" w:rsidP="00000000" w:rsidRDefault="00000000" w:rsidRPr="00000000" w14:paraId="000002F2">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pPr>
            <w:r w:rsidDel="00000000" w:rsidR="00000000" w:rsidRPr="00000000">
              <w:rPr/>
              <w:drawing>
                <wp:inline distB="114300" distT="114300" distL="114300" distR="114300">
                  <wp:extent cx="1076711" cy="666989"/>
                  <wp:effectExtent b="0" l="0" r="0" t="0"/>
                  <wp:docPr id="438"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1076711" cy="666989"/>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widowControl w:val="0"/>
              <w:rPr/>
            </w:pPr>
            <w:r w:rsidDel="00000000" w:rsidR="00000000" w:rsidRPr="00000000">
              <w:rPr>
                <w:b w:val="1"/>
                <w:rtl w:val="0"/>
              </w:rPr>
              <w:t xml:space="preserve">Imagen:  </w:t>
            </w:r>
            <w:r w:rsidDel="00000000" w:rsidR="00000000" w:rsidRPr="00000000">
              <w:rPr>
                <w:rtl w:val="0"/>
              </w:rPr>
              <w:t xml:space="preserve">623800_i21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6">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F7">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rPr>
                <w:b w:val="1"/>
              </w:rPr>
            </w:pPr>
            <w:r w:rsidDel="00000000" w:rsidR="00000000" w:rsidRPr="00000000">
              <w:rPr>
                <w:b w:val="1"/>
                <w:rtl w:val="0"/>
              </w:rPr>
              <w:t xml:space="preserve">Falso</w:t>
            </w:r>
          </w:p>
          <w:p w:rsidR="00000000" w:rsidDel="00000000" w:rsidP="00000000" w:rsidRDefault="00000000" w:rsidRPr="00000000" w14:paraId="000002FA">
            <w:pPr>
              <w:widowControl w:val="0"/>
              <w:rPr/>
            </w:pPr>
            <w:r w:rsidDel="00000000" w:rsidR="00000000" w:rsidRPr="00000000">
              <w:rPr>
                <w:rtl w:val="0"/>
              </w:rPr>
              <w:t xml:space="preserve">Este modelo analiza los aspectos de la evaluación del proveedor antes de ser seleccionado.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B">
            <w:pPr>
              <w:widowControl w:val="0"/>
              <w:rPr/>
            </w:pPr>
            <w:r w:rsidDel="00000000" w:rsidR="00000000" w:rsidRPr="00000000">
              <w:rPr>
                <w:highlight w:val="white"/>
                <w:rtl w:val="0"/>
              </w:rPr>
              <w:t xml:space="preserve">La facturación electrónica </w:t>
            </w:r>
            <w:r w:rsidDel="00000000" w:rsidR="00000000" w:rsidRPr="00000000">
              <w:rPr>
                <w:rtl w:val="0"/>
              </w:rPr>
              <w:t xml:space="preserve">es</w:t>
            </w:r>
            <w:r w:rsidDel="00000000" w:rsidR="00000000" w:rsidRPr="00000000">
              <w:rPr>
                <w:highlight w:val="white"/>
                <w:rtl w:val="0"/>
              </w:rPr>
              <w:t xml:space="preserve"> una solución </w:t>
            </w:r>
            <w:r w:rsidDel="00000000" w:rsidR="00000000" w:rsidRPr="00000000">
              <w:rPr>
                <w:rtl w:val="0"/>
              </w:rPr>
              <w:t xml:space="preserve">de</w:t>
            </w:r>
            <w:r w:rsidDel="00000000" w:rsidR="00000000" w:rsidRPr="00000000">
              <w:rPr>
                <w:highlight w:val="white"/>
                <w:rtl w:val="0"/>
              </w:rPr>
              <w:t xml:space="preserve"> automatización de </w:t>
            </w:r>
            <w:r w:rsidDel="00000000" w:rsidR="00000000" w:rsidRPr="00000000">
              <w:rPr>
                <w:rtl w:val="0"/>
              </w:rPr>
              <w:t xml:space="preserve">pagos</w:t>
            </w:r>
            <w:r w:rsidDel="00000000" w:rsidR="00000000" w:rsidRPr="00000000">
              <w:rPr>
                <w:highlight w:val="white"/>
                <w:rtl w:val="0"/>
              </w:rPr>
              <w:t xml:space="preserve"> de la </w:t>
            </w:r>
            <w:r w:rsidDel="00000000" w:rsidR="00000000" w:rsidRPr="00000000">
              <w:rPr>
                <w:rtl w:val="0"/>
              </w:rPr>
              <w:t xml:space="preserve">DIAN</w:t>
            </w:r>
            <w:r w:rsidDel="00000000" w:rsidR="00000000" w:rsidRPr="00000000">
              <w:rPr>
                <w:highlight w:val="white"/>
                <w:rtl w:val="0"/>
              </w:rPr>
              <w:t xml:space="preserve"> y todos los obligados a facturar son los responsables del 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pPr>
            <w:r w:rsidDel="00000000" w:rsidR="00000000" w:rsidRPr="00000000">
              <w:rPr/>
              <w:drawing>
                <wp:inline distB="114300" distT="114300" distL="114300" distR="114300">
                  <wp:extent cx="1085850" cy="657225"/>
                  <wp:effectExtent b="0" l="0" r="0" t="0"/>
                  <wp:docPr id="439"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0858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pPr>
            <w:r w:rsidDel="00000000" w:rsidR="00000000" w:rsidRPr="00000000">
              <w:rPr>
                <w:b w:val="1"/>
                <w:rtl w:val="0"/>
              </w:rPr>
              <w:t xml:space="preserve">Imagen:  </w:t>
            </w:r>
            <w:r w:rsidDel="00000000" w:rsidR="00000000" w:rsidRPr="00000000">
              <w:rPr>
                <w:rtl w:val="0"/>
              </w:rPr>
              <w:t xml:space="preserve">623800_i22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F">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300">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b w:val="1"/>
              </w:rPr>
            </w:pPr>
            <w:r w:rsidDel="00000000" w:rsidR="00000000" w:rsidRPr="00000000">
              <w:rPr>
                <w:b w:val="1"/>
                <w:rtl w:val="0"/>
              </w:rPr>
              <w:t xml:space="preserve">Falso </w:t>
            </w:r>
          </w:p>
          <w:p w:rsidR="00000000" w:rsidDel="00000000" w:rsidP="00000000" w:rsidRDefault="00000000" w:rsidRPr="00000000" w14:paraId="00000303">
            <w:pPr>
              <w:widowControl w:val="0"/>
              <w:rPr/>
            </w:pPr>
            <w:r w:rsidDel="00000000" w:rsidR="00000000" w:rsidRPr="00000000">
              <w:rPr>
                <w:rtl w:val="0"/>
              </w:rPr>
              <w:t xml:space="preserve">Incorrecto. Todo ente obligado a facturar es igualmente responsable del IVA.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4">
            <w:pPr>
              <w:widowControl w:val="0"/>
              <w:rPr/>
            </w:pPr>
            <w:r w:rsidDel="00000000" w:rsidR="00000000" w:rsidRPr="00000000">
              <w:rPr>
                <w:highlight w:val="white"/>
                <w:rtl w:val="0"/>
              </w:rPr>
              <w:t xml:space="preserve">Un evento es una organización de personas y recursos </w:t>
            </w:r>
            <w:r w:rsidDel="00000000" w:rsidR="00000000" w:rsidRPr="00000000">
              <w:rPr>
                <w:rtl w:val="0"/>
              </w:rPr>
              <w:t xml:space="preserve">encaminada a obtener una ventaja económica mediante</w:t>
            </w:r>
            <w:r w:rsidDel="00000000" w:rsidR="00000000" w:rsidRPr="00000000">
              <w:rPr>
                <w:highlight w:val="white"/>
                <w:rtl w:val="0"/>
              </w:rPr>
              <w:t xml:space="preserve"> el desarrollo de una </w:t>
            </w:r>
            <w:r w:rsidDel="00000000" w:rsidR="00000000" w:rsidRPr="00000000">
              <w:rPr>
                <w:rtl w:val="0"/>
              </w:rPr>
              <w:t xml:space="preserve">determinada actividad.</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pPr>
            <w:r w:rsidDel="00000000" w:rsidR="00000000" w:rsidRPr="00000000">
              <w:rPr/>
              <w:drawing>
                <wp:inline distB="114300" distT="114300" distL="114300" distR="114300">
                  <wp:extent cx="2171700" cy="895350"/>
                  <wp:effectExtent b="0" l="0" r="0" t="0"/>
                  <wp:docPr id="44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1717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0"/>
              <w:rPr/>
            </w:pPr>
            <w:r w:rsidDel="00000000" w:rsidR="00000000" w:rsidRPr="00000000">
              <w:rPr>
                <w:b w:val="1"/>
                <w:rtl w:val="0"/>
              </w:rPr>
              <w:t xml:space="preserve">Imagen:  </w:t>
            </w:r>
            <w:r w:rsidDel="00000000" w:rsidR="00000000" w:rsidRPr="00000000">
              <w:rPr>
                <w:rtl w:val="0"/>
              </w:rPr>
              <w:t xml:space="preserve">623800_i23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8">
            <w:pPr>
              <w:widowControl w:val="0"/>
              <w:rPr>
                <w:b w:val="1"/>
              </w:rPr>
            </w:pPr>
            <w:r w:rsidDel="00000000" w:rsidR="00000000" w:rsidRPr="00000000">
              <w:rPr>
                <w:b w:val="1"/>
                <w:rtl w:val="0"/>
              </w:rPr>
              <w:t xml:space="preserve">Verdadero</w:t>
            </w:r>
          </w:p>
          <w:p w:rsidR="00000000" w:rsidDel="00000000" w:rsidP="00000000" w:rsidRDefault="00000000" w:rsidRPr="00000000" w14:paraId="00000309">
            <w:pPr>
              <w:widowControl w:val="0"/>
              <w:rPr/>
            </w:pPr>
            <w:r w:rsidDel="00000000" w:rsidR="00000000" w:rsidRPr="00000000">
              <w:rPr>
                <w:rtl w:val="0"/>
              </w:rPr>
              <w:t xml:space="preserve">incorrecto. Un evento es una actividad que surge de algo no tradicional, con fines recreativos, culturales, personales u organizacionales, separado de las actividades normales de la vida diaria, y destinado a ilustrar, celebrar, entretener o crear una experiencia para un grupo de personas.</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rPr>
                <w:b w:val="1"/>
              </w:rPr>
            </w:pPr>
            <w:r w:rsidDel="00000000" w:rsidR="00000000" w:rsidRPr="00000000">
              <w:rPr>
                <w:b w:val="1"/>
                <w:rtl w:val="0"/>
              </w:rPr>
              <w:t xml:space="preserve">Falso (correcto)</w:t>
            </w:r>
          </w:p>
          <w:p w:rsidR="00000000" w:rsidDel="00000000" w:rsidP="00000000" w:rsidRDefault="00000000" w:rsidRPr="00000000" w14:paraId="0000030C">
            <w:pPr>
              <w:widowControl w:val="0"/>
              <w:rPr/>
            </w:pPr>
            <w:r w:rsidDel="00000000" w:rsidR="00000000" w:rsidRPr="00000000">
              <w:rPr>
                <w:rtl w:val="0"/>
              </w:rPr>
              <w:t xml:space="preserve">Bien,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240" w:before="240" w:lineRule="auto"/>
              <w:rPr/>
            </w:pPr>
            <w:r w:rsidDel="00000000" w:rsidR="00000000" w:rsidRPr="00000000">
              <w:rPr>
                <w:rtl w:val="0"/>
              </w:rPr>
              <w:t xml:space="preserve">Los tipos de proveedores más conocidos son los fabricantes, los mayoristas, los minoristas, los proveedores de servicios y mantenimiento y los vendedores independientes y representantes de ferias.</w:t>
            </w:r>
          </w:p>
          <w:p w:rsidR="00000000" w:rsidDel="00000000" w:rsidP="00000000" w:rsidRDefault="00000000" w:rsidRPr="00000000" w14:paraId="0000030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rPr/>
            </w:pPr>
            <w:r w:rsidDel="00000000" w:rsidR="00000000" w:rsidRPr="00000000">
              <w:rPr/>
              <w:drawing>
                <wp:inline distB="114300" distT="114300" distL="114300" distR="114300">
                  <wp:extent cx="1047750" cy="1143000"/>
                  <wp:effectExtent b="0" l="0" r="0" t="0"/>
                  <wp:docPr id="468"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10477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pPr>
            <w:r w:rsidDel="00000000" w:rsidR="00000000" w:rsidRPr="00000000">
              <w:rPr>
                <w:b w:val="1"/>
                <w:rtl w:val="0"/>
              </w:rPr>
              <w:t xml:space="preserve">Imagen:  </w:t>
            </w:r>
            <w:r w:rsidDel="00000000" w:rsidR="00000000" w:rsidRPr="00000000">
              <w:rPr>
                <w:rtl w:val="0"/>
              </w:rPr>
              <w:t xml:space="preserve">623800_i24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2">
            <w:pPr>
              <w:widowControl w:val="0"/>
              <w:rPr/>
            </w:pPr>
            <w:r w:rsidDel="00000000" w:rsidR="00000000" w:rsidRPr="00000000">
              <w:rPr>
                <w:b w:val="1"/>
                <w:rtl w:val="0"/>
              </w:rPr>
              <w:t xml:space="preserve">Verdadero </w:t>
            </w:r>
            <w:r w:rsidDel="00000000" w:rsidR="00000000" w:rsidRPr="00000000">
              <w:rPr>
                <w:rtl w:val="0"/>
              </w:rPr>
              <w:t xml:space="preserve">(correcto)</w:t>
            </w:r>
          </w:p>
          <w:p w:rsidR="00000000" w:rsidDel="00000000" w:rsidP="00000000" w:rsidRDefault="00000000" w:rsidRPr="00000000" w14:paraId="00000313">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rPr/>
            </w:pPr>
            <w:r w:rsidDel="00000000" w:rsidR="00000000" w:rsidRPr="00000000">
              <w:rPr>
                <w:rtl w:val="0"/>
              </w:rPr>
              <w:t xml:space="preserve">Falso </w:t>
            </w:r>
          </w:p>
          <w:p w:rsidR="00000000" w:rsidDel="00000000" w:rsidP="00000000" w:rsidRDefault="00000000" w:rsidRPr="00000000" w14:paraId="00000316">
            <w:pPr>
              <w:widowControl w:val="0"/>
              <w:rPr>
                <w:color w:val="ff0000"/>
              </w:rPr>
            </w:pPr>
            <w:r w:rsidDel="00000000" w:rsidR="00000000" w:rsidRPr="00000000">
              <w:rPr>
                <w:color w:val="ff0000"/>
                <w:rtl w:val="0"/>
              </w:rPr>
              <w:t xml:space="preserve">Incorrecto. Los tipos de proveedores mencionados, s</w:t>
            </w:r>
            <w:r w:rsidDel="00000000" w:rsidR="00000000" w:rsidRPr="00000000">
              <w:rPr>
                <w:color w:val="ff0000"/>
                <w:rtl w:val="0"/>
              </w:rPr>
              <w:t xml:space="preserve">í</w:t>
            </w:r>
            <w:r w:rsidDel="00000000" w:rsidR="00000000" w:rsidRPr="00000000">
              <w:rPr>
                <w:color w:val="ff0000"/>
                <w:rtl w:val="0"/>
              </w:rPr>
              <w:t xml:space="preserve"> son los más conocidos. </w:t>
            </w:r>
          </w:p>
          <w:p w:rsidR="00000000" w:rsidDel="00000000" w:rsidP="00000000" w:rsidRDefault="00000000" w:rsidRPr="00000000" w14:paraId="00000317">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240" w:before="240" w:lineRule="auto"/>
              <w:rPr/>
            </w:pPr>
            <w:r w:rsidDel="00000000" w:rsidR="00000000" w:rsidRPr="00000000">
              <w:rPr>
                <w:rtl w:val="0"/>
              </w:rPr>
              <w:t xml:space="preserve">El proceso de recopilación de información clave de los proveedores de bienes y servicios y la introducción de dicha información en un sistema para gestionar la relación comercial. ¿La anterior afirmación hace parte del registro de proveedores?</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rPr/>
            </w:pPr>
            <w:r w:rsidDel="00000000" w:rsidR="00000000" w:rsidRPr="00000000">
              <w:rPr/>
              <w:drawing>
                <wp:inline distB="114300" distT="114300" distL="114300" distR="114300">
                  <wp:extent cx="1276350" cy="762000"/>
                  <wp:effectExtent b="0" l="0" r="0" t="0"/>
                  <wp:docPr id="471"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12763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rPr/>
            </w:pPr>
            <w:r w:rsidDel="00000000" w:rsidR="00000000" w:rsidRPr="00000000">
              <w:rPr>
                <w:b w:val="1"/>
                <w:rtl w:val="0"/>
              </w:rPr>
              <w:t xml:space="preserve">Imagen: </w:t>
            </w:r>
            <w:r w:rsidDel="00000000" w:rsidR="00000000" w:rsidRPr="00000000">
              <w:rPr>
                <w:rtl w:val="0"/>
              </w:rPr>
              <w:t xml:space="preserve">623800_i25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C">
            <w:pPr>
              <w:widowControl w:val="0"/>
              <w:rPr/>
            </w:pPr>
            <w:r w:rsidDel="00000000" w:rsidR="00000000" w:rsidRPr="00000000">
              <w:rPr>
                <w:b w:val="1"/>
                <w:rtl w:val="0"/>
              </w:rPr>
              <w:t xml:space="preserve">Verdadero </w:t>
            </w:r>
            <w:r w:rsidDel="00000000" w:rsidR="00000000" w:rsidRPr="00000000">
              <w:rPr>
                <w:rtl w:val="0"/>
              </w:rPr>
              <w:t xml:space="preserve">(correcto)</w:t>
            </w:r>
          </w:p>
          <w:p w:rsidR="00000000" w:rsidDel="00000000" w:rsidP="00000000" w:rsidRDefault="00000000" w:rsidRPr="00000000" w14:paraId="0000031D">
            <w:pPr>
              <w:widowControl w:val="0"/>
              <w:rPr/>
            </w:pPr>
            <w:r w:rsidDel="00000000" w:rsidR="00000000" w:rsidRPr="00000000">
              <w:rPr>
                <w:rtl w:val="0"/>
              </w:rPr>
              <w:t xml:space="preserve">Bien, respuesta correcta.</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b w:val="1"/>
              </w:rPr>
            </w:pPr>
            <w:r w:rsidDel="00000000" w:rsidR="00000000" w:rsidRPr="00000000">
              <w:rPr>
                <w:b w:val="1"/>
                <w:rtl w:val="0"/>
              </w:rPr>
              <w:t xml:space="preserve">Falso </w:t>
            </w:r>
          </w:p>
          <w:p w:rsidR="00000000" w:rsidDel="00000000" w:rsidP="00000000" w:rsidRDefault="00000000" w:rsidRPr="00000000" w14:paraId="00000320">
            <w:pPr>
              <w:widowControl w:val="0"/>
              <w:rPr>
                <w:color w:val="ff0000"/>
              </w:rPr>
            </w:pPr>
            <w:r w:rsidDel="00000000" w:rsidR="00000000" w:rsidRPr="00000000">
              <w:rPr>
                <w:b w:val="1"/>
                <w:color w:val="ff0000"/>
                <w:rtl w:val="0"/>
              </w:rPr>
              <w:t xml:space="preserve">I</w:t>
            </w:r>
            <w:r w:rsidDel="00000000" w:rsidR="00000000" w:rsidRPr="00000000">
              <w:rPr>
                <w:color w:val="ff0000"/>
                <w:rtl w:val="0"/>
              </w:rPr>
              <w:t xml:space="preserve">ncorrecto. Este proceso es un sistema para gestionar la relación comercial, y hace parte del registro de proveedores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1">
            <w:pPr>
              <w:widowControl w:val="0"/>
              <w:spacing w:after="240" w:before="240" w:lineRule="auto"/>
              <w:rPr/>
            </w:pPr>
            <w:r w:rsidDel="00000000" w:rsidR="00000000" w:rsidRPr="00000000">
              <w:rPr>
                <w:rtl w:val="0"/>
              </w:rPr>
              <w:t xml:space="preserve">Los estados contables o financieros, muestran la estructura contable y económica de la organización, y reflejan las actividades de la empresa en un período de tiempo.</w:t>
            </w:r>
          </w:p>
          <w:p w:rsidR="00000000" w:rsidDel="00000000" w:rsidP="00000000" w:rsidRDefault="00000000" w:rsidRPr="00000000" w14:paraId="00000322">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pPr>
            <w:r w:rsidDel="00000000" w:rsidR="00000000" w:rsidRPr="00000000">
              <w:rPr/>
              <w:drawing>
                <wp:inline distB="114300" distT="114300" distL="114300" distR="114300">
                  <wp:extent cx="1267351" cy="1105359"/>
                  <wp:effectExtent b="0" l="0" r="0" t="0"/>
                  <wp:docPr id="472"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1267351" cy="1105359"/>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b w:val="1"/>
                <w:rtl w:val="0"/>
              </w:rPr>
              <w:t xml:space="preserve">Imagen:  </w:t>
            </w:r>
            <w:r w:rsidDel="00000000" w:rsidR="00000000" w:rsidRPr="00000000">
              <w:rPr>
                <w:rtl w:val="0"/>
              </w:rPr>
              <w:t xml:space="preserve">623800_i26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6">
            <w:pPr>
              <w:widowControl w:val="0"/>
              <w:rPr/>
            </w:pPr>
            <w:r w:rsidDel="00000000" w:rsidR="00000000" w:rsidRPr="00000000">
              <w:rPr>
                <w:b w:val="1"/>
                <w:rtl w:val="0"/>
              </w:rPr>
              <w:t xml:space="preserve">Verdadero </w:t>
            </w:r>
            <w:r w:rsidDel="00000000" w:rsidR="00000000" w:rsidRPr="00000000">
              <w:rPr>
                <w:rtl w:val="0"/>
              </w:rPr>
              <w:t xml:space="preserve">(correcto)</w:t>
            </w:r>
          </w:p>
          <w:p w:rsidR="00000000" w:rsidDel="00000000" w:rsidP="00000000" w:rsidRDefault="00000000" w:rsidRPr="00000000" w14:paraId="00000327">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b w:val="1"/>
              </w:rPr>
            </w:pPr>
            <w:r w:rsidDel="00000000" w:rsidR="00000000" w:rsidRPr="00000000">
              <w:rPr>
                <w:b w:val="1"/>
                <w:rtl w:val="0"/>
              </w:rPr>
              <w:t xml:space="preserve">Falso </w:t>
            </w:r>
          </w:p>
          <w:p w:rsidR="00000000" w:rsidDel="00000000" w:rsidP="00000000" w:rsidRDefault="00000000" w:rsidRPr="00000000" w14:paraId="0000032A">
            <w:pPr>
              <w:widowControl w:val="0"/>
              <w:rPr/>
            </w:pPr>
            <w:r w:rsidDel="00000000" w:rsidR="00000000" w:rsidRPr="00000000">
              <w:rPr>
                <w:rtl w:val="0"/>
              </w:rPr>
              <w:t xml:space="preserve">Incorrecto. Estos documentos sí muestran la estructura contable y actividad económica de la organización en un tiempo determinado.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B">
            <w:pPr>
              <w:widowControl w:val="0"/>
              <w:rPr/>
            </w:pPr>
            <w:r w:rsidDel="00000000" w:rsidR="00000000" w:rsidRPr="00000000">
              <w:rPr>
                <w:rtl w:val="0"/>
              </w:rPr>
              <w:t xml:space="preserve">El estado de resultados es una comparación de los activos y gastos de una organización.</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rPr/>
            </w:pPr>
            <w:r w:rsidDel="00000000" w:rsidR="00000000" w:rsidRPr="00000000">
              <w:rPr/>
              <w:drawing>
                <wp:inline distB="114300" distT="114300" distL="114300" distR="114300">
                  <wp:extent cx="1019175" cy="628650"/>
                  <wp:effectExtent b="0" l="0" r="0" t="0"/>
                  <wp:docPr id="474"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10191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widowControl w:val="0"/>
              <w:rPr/>
            </w:pPr>
            <w:r w:rsidDel="00000000" w:rsidR="00000000" w:rsidRPr="00000000">
              <w:rPr>
                <w:b w:val="1"/>
                <w:rtl w:val="0"/>
              </w:rPr>
              <w:t xml:space="preserve">Imagen: </w:t>
            </w:r>
            <w:r w:rsidDel="00000000" w:rsidR="00000000" w:rsidRPr="00000000">
              <w:rPr>
                <w:rtl w:val="0"/>
              </w:rPr>
              <w:t xml:space="preserve">623800_i27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F">
            <w:pPr>
              <w:widowControl w:val="0"/>
              <w:rPr>
                <w:b w:val="1"/>
              </w:rPr>
            </w:pPr>
            <w:r w:rsidDel="00000000" w:rsidR="00000000" w:rsidRPr="00000000">
              <w:rPr>
                <w:b w:val="1"/>
                <w:rtl w:val="0"/>
              </w:rPr>
              <w:t xml:space="preserve">Verdadero</w:t>
            </w:r>
          </w:p>
          <w:p w:rsidR="00000000" w:rsidDel="00000000" w:rsidP="00000000" w:rsidRDefault="00000000" w:rsidRPr="00000000" w14:paraId="00000330">
            <w:pPr>
              <w:widowControl w:val="0"/>
              <w:rPr/>
            </w:pPr>
            <w:r w:rsidDel="00000000" w:rsidR="00000000" w:rsidRPr="00000000">
              <w:rPr>
                <w:rtl w:val="0"/>
              </w:rPr>
              <w:t xml:space="preserve">Incorrecto.  El estado de resultados compara los ingresos y gastos de una organización. </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rPr>
                <w:b w:val="1"/>
              </w:rPr>
            </w:pPr>
            <w:r w:rsidDel="00000000" w:rsidR="00000000" w:rsidRPr="00000000">
              <w:rPr>
                <w:b w:val="1"/>
                <w:rtl w:val="0"/>
              </w:rPr>
              <w:t xml:space="preserve">Falso (correcto)</w:t>
            </w:r>
          </w:p>
          <w:p w:rsidR="00000000" w:rsidDel="00000000" w:rsidP="00000000" w:rsidRDefault="00000000" w:rsidRPr="00000000" w14:paraId="00000333">
            <w:pPr>
              <w:widowControl w:val="0"/>
              <w:rPr/>
            </w:pPr>
            <w:r w:rsidDel="00000000" w:rsidR="00000000" w:rsidRPr="00000000">
              <w:rPr>
                <w:rtl w:val="0"/>
              </w:rPr>
              <w:t xml:space="preserve">Bien, respuesta correcta.</w:t>
            </w:r>
          </w:p>
        </w:tc>
      </w:tr>
    </w:tbl>
    <w:p w:rsidR="00000000" w:rsidDel="00000000" w:rsidP="00000000" w:rsidRDefault="00000000" w:rsidRPr="00000000" w14:paraId="00000334">
      <w:pPr>
        <w:spacing w:line="240" w:lineRule="auto"/>
        <w:rPr>
          <w:b w:val="1"/>
        </w:rPr>
      </w:pPr>
      <w:r w:rsidDel="00000000" w:rsidR="00000000" w:rsidRPr="00000000">
        <w:rPr>
          <w:rtl w:val="0"/>
        </w:rPr>
      </w:r>
    </w:p>
    <w:p w:rsidR="00000000" w:rsidDel="00000000" w:rsidP="00000000" w:rsidRDefault="00000000" w:rsidRPr="00000000" w14:paraId="00000335">
      <w:pPr>
        <w:spacing w:line="240" w:lineRule="auto"/>
        <w:rPr/>
      </w:pPr>
      <w:r w:rsidDel="00000000" w:rsidR="00000000" w:rsidRPr="00000000">
        <w:rPr>
          <w:rtl w:val="0"/>
        </w:rPr>
        <w:t xml:space="preserve">RETROALIMENTACIÓN</w:t>
      </w:r>
    </w:p>
    <w:p w:rsidR="00000000" w:rsidDel="00000000" w:rsidP="00000000" w:rsidRDefault="00000000" w:rsidRPr="00000000" w14:paraId="00000336">
      <w:pPr>
        <w:spacing w:line="240" w:lineRule="auto"/>
        <w:rPr>
          <w:highlight w:val="white"/>
        </w:rPr>
      </w:pPr>
      <w:r w:rsidDel="00000000" w:rsidR="00000000" w:rsidRPr="00000000">
        <w:rPr>
          <w:highlight w:val="white"/>
          <w:rtl w:val="0"/>
        </w:rPr>
        <w:t xml:space="preserve">Correcto:</w:t>
      </w:r>
    </w:p>
    <w:p w:rsidR="00000000" w:rsidDel="00000000" w:rsidP="00000000" w:rsidRDefault="00000000" w:rsidRPr="00000000" w14:paraId="00000337">
      <w:pPr>
        <w:spacing w:line="240" w:lineRule="auto"/>
        <w:rPr>
          <w:highlight w:val="white"/>
        </w:rPr>
      </w:pPr>
      <w:r w:rsidDel="00000000" w:rsidR="00000000" w:rsidRPr="00000000">
        <w:rPr>
          <w:highlight w:val="white"/>
          <w:rtl w:val="0"/>
        </w:rPr>
        <w:t xml:space="preserve">Has relacionado correctamente cada concepto, esto da cuenta de la comprensión de los temas del componente formativo. </w:t>
      </w:r>
    </w:p>
    <w:p w:rsidR="00000000" w:rsidDel="00000000" w:rsidP="00000000" w:rsidRDefault="00000000" w:rsidRPr="00000000" w14:paraId="00000338">
      <w:pPr>
        <w:spacing w:line="240" w:lineRule="auto"/>
        <w:rPr/>
      </w:pPr>
      <w:r w:rsidDel="00000000" w:rsidR="00000000" w:rsidRPr="00000000">
        <w:rPr>
          <w:rtl w:val="0"/>
        </w:rPr>
      </w:r>
    </w:p>
    <w:p w:rsidR="00000000" w:rsidDel="00000000" w:rsidP="00000000" w:rsidRDefault="00000000" w:rsidRPr="00000000" w14:paraId="00000339">
      <w:pPr>
        <w:spacing w:line="240" w:lineRule="auto"/>
        <w:rPr>
          <w:highlight w:val="white"/>
        </w:rPr>
      </w:pPr>
      <w:r w:rsidDel="00000000" w:rsidR="00000000" w:rsidRPr="00000000">
        <w:rPr>
          <w:highlight w:val="white"/>
          <w:rtl w:val="0"/>
        </w:rPr>
        <w:t xml:space="preserve">Incorrecto:</w:t>
      </w:r>
    </w:p>
    <w:p w:rsidR="00000000" w:rsidDel="00000000" w:rsidP="00000000" w:rsidRDefault="00000000" w:rsidRPr="00000000" w14:paraId="0000033A">
      <w:pPr>
        <w:spacing w:line="240" w:lineRule="auto"/>
        <w:rPr/>
      </w:pPr>
      <w:r w:rsidDel="00000000" w:rsidR="00000000" w:rsidRPr="00000000">
        <w:rPr>
          <w:highlight w:val="white"/>
          <w:rtl w:val="0"/>
        </w:rPr>
        <w:t xml:space="preserve">Has relacionado incorrectamente alguno de los conceptos, revisa nuevamente el contenido del componente formativo y vuelve a intentarlo. </w:t>
      </w:r>
      <w:r w:rsidDel="00000000" w:rsidR="00000000" w:rsidRPr="00000000">
        <w:rPr>
          <w:rtl w:val="0"/>
        </w:rPr>
      </w:r>
    </w:p>
    <w:p w:rsidR="00000000" w:rsidDel="00000000" w:rsidP="00000000" w:rsidRDefault="00000000" w:rsidRPr="00000000" w14:paraId="0000033B">
      <w:pPr>
        <w:spacing w:line="240" w:lineRule="auto"/>
        <w:rPr>
          <w:b w:val="1"/>
        </w:rPr>
      </w:pPr>
      <w:r w:rsidDel="00000000" w:rsidR="00000000" w:rsidRPr="00000000">
        <w:rPr>
          <w:rtl w:val="0"/>
        </w:rPr>
      </w:r>
    </w:p>
    <w:p w:rsidR="00000000" w:rsidDel="00000000" w:rsidP="00000000" w:rsidRDefault="00000000" w:rsidRPr="00000000" w14:paraId="0000033C">
      <w:pPr>
        <w:spacing w:line="240" w:lineRule="auto"/>
        <w:rPr>
          <w:b w:val="1"/>
        </w:rPr>
      </w:pPr>
      <w:r w:rsidDel="00000000" w:rsidR="00000000" w:rsidRPr="00000000">
        <w:rPr>
          <w:rtl w:val="0"/>
        </w:rPr>
      </w:r>
    </w:p>
    <w:p w:rsidR="00000000" w:rsidDel="00000000" w:rsidP="00000000" w:rsidRDefault="00000000" w:rsidRPr="00000000" w14:paraId="0000033D">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3E">
      <w:pPr>
        <w:spacing w:line="240" w:lineRule="auto"/>
        <w:rPr>
          <w:b w:val="1"/>
        </w:rPr>
      </w:pPr>
      <w:r w:rsidDel="00000000" w:rsidR="00000000" w:rsidRPr="00000000">
        <w:rPr>
          <w:rtl w:val="0"/>
        </w:rPr>
      </w:r>
    </w:p>
    <w:tbl>
      <w:tblPr>
        <w:tblStyle w:val="Table4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3F">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40">
            <w:pPr>
              <w:pStyle w:val="Title"/>
              <w:widowControl w:val="0"/>
              <w:rPr>
                <w:sz w:val="22"/>
                <w:szCs w:val="22"/>
              </w:rPr>
            </w:pPr>
            <w:bookmarkStart w:colFirst="0" w:colLast="0" w:name="_heading=h.32hioqz" w:id="46"/>
            <w:bookmarkEnd w:id="46"/>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widowControl w:val="0"/>
              <w:spacing w:after="120" w:before="240" w:lineRule="auto"/>
              <w:rPr/>
            </w:pPr>
            <w:r w:rsidDel="00000000" w:rsidR="00000000" w:rsidRPr="00000000">
              <w:rPr>
                <w:rtl w:val="0"/>
              </w:rPr>
              <w:t xml:space="preserve">1. Registro de proveedores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widowControl w:val="0"/>
              <w:spacing w:after="120" w:before="240" w:lineRule="auto"/>
              <w:rPr/>
            </w:pPr>
            <w:r w:rsidDel="00000000" w:rsidR="00000000" w:rsidRPr="00000000">
              <w:rPr>
                <w:rtl w:val="0"/>
              </w:rPr>
              <w:t xml:space="preserve">Colombia compra eficiente, (2022, agosto)</w:t>
            </w:r>
          </w:p>
          <w:p w:rsidR="00000000" w:rsidDel="00000000" w:rsidP="00000000" w:rsidRDefault="00000000" w:rsidRPr="00000000" w14:paraId="00000349">
            <w:pPr>
              <w:widowControl w:val="0"/>
              <w:spacing w:after="120" w:before="240" w:lineRule="auto"/>
              <w:rPr/>
            </w:pPr>
            <w:r w:rsidDel="00000000" w:rsidR="00000000" w:rsidRPr="00000000">
              <w:rPr>
                <w:color w:val="1f497d"/>
                <w:rtl w:val="0"/>
              </w:rPr>
              <w:t xml:space="preserve">https://www.colombiacompra.gov.co/content/registro-de-proveedores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widowControl w:val="0"/>
              <w:spacing w:after="120" w:before="240" w:lineRule="auto"/>
              <w:rPr/>
            </w:pPr>
            <w:r w:rsidDel="00000000" w:rsidR="00000000" w:rsidRPr="00000000">
              <w:rPr>
                <w:rtl w:val="0"/>
              </w:rPr>
              <w:t xml:space="preserve">Manual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widowControl w:val="0"/>
              <w:spacing w:after="120" w:before="240" w:lineRule="auto"/>
              <w:rPr>
                <w:color w:val="1f497d"/>
              </w:rPr>
            </w:pPr>
            <w:r w:rsidDel="00000000" w:rsidR="00000000" w:rsidRPr="00000000">
              <w:rPr>
                <w:color w:val="1f497d"/>
                <w:rtl w:val="0"/>
              </w:rPr>
              <w:t xml:space="preserve">https://www.colombiacompra.gov.co/content/registro-de-proveedores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widowControl w:val="0"/>
              <w:spacing w:after="120" w:before="240" w:lineRule="auto"/>
              <w:rPr/>
            </w:pPr>
            <w:r w:rsidDel="00000000" w:rsidR="00000000" w:rsidRPr="00000000">
              <w:rPr>
                <w:rtl w:val="0"/>
              </w:rPr>
              <w:t xml:space="preserve">2. Empresas y tipos de sociedad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widowControl w:val="0"/>
              <w:spacing w:after="120" w:before="240" w:lineRule="auto"/>
              <w:rPr>
                <w:i w:val="1"/>
              </w:rPr>
            </w:pPr>
            <w:r w:rsidDel="00000000" w:rsidR="00000000" w:rsidRPr="00000000">
              <w:rPr>
                <w:rtl w:val="0"/>
              </w:rPr>
              <w:t xml:space="preserve">Bancolombia, clasificación, tipos de sociedades en Colombia </w:t>
            </w:r>
            <w:r w:rsidDel="00000000" w:rsidR="00000000" w:rsidRPr="00000000">
              <w:rPr>
                <w:i w:val="1"/>
                <w:rtl w:val="0"/>
              </w:rPr>
              <w:t xml:space="preserve">s.f.</w:t>
            </w:r>
          </w:p>
          <w:p w:rsidR="00000000" w:rsidDel="00000000" w:rsidP="00000000" w:rsidRDefault="00000000" w:rsidRPr="00000000" w14:paraId="0000034E">
            <w:pPr>
              <w:widowControl w:val="0"/>
              <w:spacing w:after="120" w:before="240" w:lineRule="auto"/>
              <w:rPr/>
            </w:pPr>
            <w:r w:rsidDel="00000000" w:rsidR="00000000" w:rsidRPr="00000000">
              <w:rPr>
                <w:color w:val="1f497d"/>
                <w:rtl w:val="0"/>
              </w:rPr>
              <w:t xml:space="preserve">ww.bancolombia.com/negocios/actualizate/emprendimiento/tipos-de-sociedades-comerciales-en-colombia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widowControl w:val="0"/>
              <w:spacing w:after="120" w:before="240" w:lineRule="auto"/>
              <w:rPr/>
            </w:pPr>
            <w:r w:rsidDel="00000000" w:rsidR="00000000" w:rsidRPr="00000000">
              <w:rPr>
                <w:rtl w:val="0"/>
              </w:rPr>
              <w:t xml:space="preserve">Artículo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widowControl w:val="0"/>
              <w:spacing w:after="120" w:before="240" w:lineRule="auto"/>
              <w:rPr/>
            </w:pPr>
            <w:r w:rsidDel="00000000" w:rsidR="00000000" w:rsidRPr="00000000">
              <w:rPr>
                <w:rtl w:val="0"/>
              </w:rPr>
              <w:t xml:space="preserve"> </w:t>
            </w:r>
          </w:p>
          <w:p w:rsidR="00000000" w:rsidDel="00000000" w:rsidP="00000000" w:rsidRDefault="00000000" w:rsidRPr="00000000" w14:paraId="00000351">
            <w:pPr>
              <w:widowControl w:val="0"/>
              <w:spacing w:after="120" w:before="240" w:lineRule="auto"/>
              <w:rPr/>
            </w:pPr>
            <w:r w:rsidDel="00000000" w:rsidR="00000000" w:rsidRPr="00000000">
              <w:rPr>
                <w:color w:val="1f497d"/>
                <w:rtl w:val="0"/>
              </w:rPr>
              <w:t xml:space="preserve">ww.bancolombia.com/negocios/actualizate/emprendimiento/tipos-de-sociedades-comerciales-en-colombia</w:t>
            </w: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widowControl w:val="0"/>
              <w:spacing w:after="120" w:before="240" w:lineRule="auto"/>
              <w:rPr/>
            </w:pPr>
            <w:r w:rsidDel="00000000" w:rsidR="00000000" w:rsidRPr="00000000">
              <w:rPr>
                <w:rtl w:val="0"/>
              </w:rPr>
              <w:t xml:space="preserve">3. Régimen fiscal y tributario de las empresas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widowControl w:val="0"/>
              <w:spacing w:after="120" w:before="240" w:lineRule="auto"/>
              <w:rPr/>
            </w:pPr>
            <w:r w:rsidDel="00000000" w:rsidR="00000000" w:rsidRPr="00000000">
              <w:rPr>
                <w:rtl w:val="0"/>
              </w:rPr>
              <w:t xml:space="preserve">INVESTINCOLOMBIA, Guía legal 7 régimen tributario colombiano (Agosto, 2022)</w:t>
            </w:r>
          </w:p>
          <w:p w:rsidR="00000000" w:rsidDel="00000000" w:rsidP="00000000" w:rsidRDefault="00000000" w:rsidRPr="00000000" w14:paraId="00000354">
            <w:pPr>
              <w:widowControl w:val="0"/>
              <w:spacing w:after="120" w:before="240" w:lineRule="auto"/>
              <w:rPr/>
            </w:pPr>
            <w:r w:rsidDel="00000000" w:rsidR="00000000" w:rsidRPr="00000000">
              <w:rPr>
                <w:color w:val="1f497d"/>
                <w:rtl w:val="0"/>
              </w:rPr>
              <w:t xml:space="preserve">https://investincolombia.com.co/es/articulos-y-herramientas/herramientas/guia-legal-7-regimen-tributario-colombiano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widowControl w:val="0"/>
              <w:spacing w:after="120" w:before="240" w:lineRule="auto"/>
              <w:rPr/>
            </w:pPr>
            <w:r w:rsidDel="00000000" w:rsidR="00000000" w:rsidRPr="00000000">
              <w:rPr>
                <w:rtl w:val="0"/>
              </w:rPr>
              <w:t xml:space="preserve">Documento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widowControl w:val="0"/>
              <w:spacing w:after="120" w:before="240" w:lineRule="auto"/>
              <w:rPr/>
            </w:pPr>
            <w:r w:rsidDel="00000000" w:rsidR="00000000" w:rsidRPr="00000000">
              <w:rPr>
                <w:color w:val="1f497d"/>
                <w:rtl w:val="0"/>
              </w:rPr>
              <w:t xml:space="preserve">https://investincolombia.com.co/es/articulos-y-herramientas/herramientas/guia-legal-7-regimen-tributario-colombiano</w:t>
            </w: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widowControl w:val="0"/>
              <w:spacing w:after="120" w:before="240" w:lineRule="auto"/>
              <w:rPr/>
            </w:pPr>
            <w:r w:rsidDel="00000000" w:rsidR="00000000" w:rsidRPr="00000000">
              <w:rPr>
                <w:rtl w:val="0"/>
              </w:rPr>
              <w:t xml:space="preserve">4. Facturación y cuentas de cobro de productos y servicios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widowControl w:val="0"/>
              <w:spacing w:after="120" w:before="240" w:lineRule="auto"/>
              <w:rPr/>
            </w:pPr>
            <w:r w:rsidDel="00000000" w:rsidR="00000000" w:rsidRPr="00000000">
              <w:rPr>
                <w:rtl w:val="0"/>
              </w:rPr>
              <w:t xml:space="preserve">DIAN, que es la factura electrónica (2022)</w:t>
            </w:r>
          </w:p>
          <w:p w:rsidR="00000000" w:rsidDel="00000000" w:rsidP="00000000" w:rsidRDefault="00000000" w:rsidRPr="00000000" w14:paraId="00000359">
            <w:pPr>
              <w:widowControl w:val="0"/>
              <w:spacing w:after="120" w:before="240" w:lineRule="auto"/>
              <w:rPr/>
            </w:pPr>
            <w:r w:rsidDel="00000000" w:rsidR="00000000" w:rsidRPr="00000000">
              <w:rPr>
                <w:color w:val="1f497d"/>
                <w:rtl w:val="0"/>
              </w:rPr>
              <w:t xml:space="preserve">https://www.youtube.com/watch?v=ETS8Jjgqb8k</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widowControl w:val="0"/>
              <w:spacing w:after="120" w:befor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widowControl w:val="0"/>
              <w:spacing w:after="120" w:before="240" w:lineRule="auto"/>
              <w:rPr/>
            </w:pPr>
            <w:r w:rsidDel="00000000" w:rsidR="00000000" w:rsidRPr="00000000">
              <w:rPr>
                <w:color w:val="1f497d"/>
                <w:rtl w:val="0"/>
              </w:rPr>
              <w:t xml:space="preserve">https://www.youtube.com/watch?v=ETS8Jjgqb8k</w:t>
            </w:r>
            <w:r w:rsidDel="00000000" w:rsidR="00000000" w:rsidRPr="00000000">
              <w:rPr>
                <w:rtl w:val="0"/>
              </w:rPr>
            </w:r>
          </w:p>
        </w:tc>
      </w:tr>
    </w:tbl>
    <w:p w:rsidR="00000000" w:rsidDel="00000000" w:rsidP="00000000" w:rsidRDefault="00000000" w:rsidRPr="00000000" w14:paraId="0000035C">
      <w:pPr>
        <w:spacing w:line="240" w:lineRule="auto"/>
        <w:rPr/>
      </w:pPr>
      <w:r w:rsidDel="00000000" w:rsidR="00000000" w:rsidRPr="00000000">
        <w:rPr>
          <w:rtl w:val="0"/>
        </w:rPr>
      </w:r>
    </w:p>
    <w:p w:rsidR="00000000" w:rsidDel="00000000" w:rsidP="00000000" w:rsidRDefault="00000000" w:rsidRPr="00000000" w14:paraId="0000035D">
      <w:pPr>
        <w:spacing w:line="240" w:lineRule="auto"/>
        <w:rPr>
          <w:b w:val="1"/>
        </w:rPr>
      </w:pPr>
      <w:bookmarkStart w:colFirst="0" w:colLast="0" w:name="_heading=h.1hmsyys" w:id="47"/>
      <w:bookmarkEnd w:id="47"/>
      <w:r w:rsidDel="00000000" w:rsidR="00000000" w:rsidRPr="00000000">
        <w:rPr>
          <w:rtl w:val="0"/>
        </w:rPr>
      </w:r>
    </w:p>
    <w:p w:rsidR="00000000" w:rsidDel="00000000" w:rsidP="00000000" w:rsidRDefault="00000000" w:rsidRPr="00000000" w14:paraId="0000035E">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35F">
      <w:pPr>
        <w:spacing w:line="240" w:lineRule="auto"/>
        <w:rPr/>
      </w:pPr>
      <w:r w:rsidDel="00000000" w:rsidR="00000000" w:rsidRPr="00000000">
        <w:rPr>
          <w:rtl w:val="0"/>
        </w:rPr>
      </w:r>
    </w:p>
    <w:tbl>
      <w:tblPr>
        <w:tblStyle w:val="Table4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0">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1">
            <w:pPr>
              <w:pStyle w:val="Title"/>
              <w:rPr>
                <w:sz w:val="22"/>
                <w:szCs w:val="22"/>
              </w:rPr>
            </w:pPr>
            <w:bookmarkStart w:colFirst="0" w:colLast="0" w:name="_heading=h.41mghml" w:id="48"/>
            <w:bookmarkEnd w:id="48"/>
            <w:r w:rsidDel="00000000" w:rsidR="00000000" w:rsidRPr="00000000">
              <w:rPr>
                <w:sz w:val="22"/>
                <w:szCs w:val="22"/>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widowControl w:val="0"/>
              <w:spacing w:after="120" w:before="240" w:lineRule="auto"/>
              <w:rPr/>
            </w:pPr>
            <w:r w:rsidDel="00000000" w:rsidR="00000000" w:rsidRPr="00000000">
              <w:rPr>
                <w:rtl w:val="0"/>
              </w:rPr>
              <w:t xml:space="preserve">Balance: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widowControl w:val="0"/>
              <w:spacing w:after="240" w:before="240" w:lineRule="auto"/>
              <w:rPr/>
            </w:pPr>
            <w:r w:rsidDel="00000000" w:rsidR="00000000" w:rsidRPr="00000000">
              <w:rPr>
                <w:rtl w:val="0"/>
              </w:rPr>
              <w:t xml:space="preserve">análisis</w:t>
            </w:r>
            <w:r w:rsidDel="00000000" w:rsidR="00000000" w:rsidRPr="00000000">
              <w:rPr>
                <w:highlight w:val="white"/>
                <w:rtl w:val="0"/>
              </w:rPr>
              <w:t xml:space="preserve"> </w:t>
            </w:r>
            <w:r w:rsidDel="00000000" w:rsidR="00000000" w:rsidRPr="00000000">
              <w:rPr>
                <w:rtl w:val="0"/>
              </w:rPr>
              <w:t xml:space="preserve">del</w:t>
            </w:r>
            <w:r w:rsidDel="00000000" w:rsidR="00000000" w:rsidRPr="00000000">
              <w:rPr>
                <w:highlight w:val="white"/>
                <w:rtl w:val="0"/>
              </w:rPr>
              <w:t xml:space="preserve"> </w:t>
            </w:r>
            <w:r w:rsidDel="00000000" w:rsidR="00000000" w:rsidRPr="00000000">
              <w:rPr>
                <w:rtl w:val="0"/>
              </w:rPr>
              <w:t xml:space="preserve">activo</w:t>
            </w:r>
            <w:r w:rsidDel="00000000" w:rsidR="00000000" w:rsidRPr="00000000">
              <w:rPr>
                <w:highlight w:val="white"/>
                <w:rtl w:val="0"/>
              </w:rPr>
              <w:t xml:space="preserve"> </w:t>
            </w:r>
            <w:r w:rsidDel="00000000" w:rsidR="00000000" w:rsidRPr="00000000">
              <w:rPr>
                <w:rtl w:val="0"/>
              </w:rPr>
              <w:t xml:space="preserve">y</w:t>
            </w:r>
            <w:r w:rsidDel="00000000" w:rsidR="00000000" w:rsidRPr="00000000">
              <w:rPr>
                <w:highlight w:val="white"/>
                <w:rtl w:val="0"/>
              </w:rPr>
              <w:t xml:space="preserve"> </w:t>
            </w:r>
            <w:r w:rsidDel="00000000" w:rsidR="00000000" w:rsidRPr="00000000">
              <w:rPr>
                <w:rtl w:val="0"/>
              </w:rPr>
              <w:t xml:space="preserve">el</w:t>
            </w:r>
            <w:r w:rsidDel="00000000" w:rsidR="00000000" w:rsidRPr="00000000">
              <w:rPr>
                <w:highlight w:val="white"/>
                <w:rtl w:val="0"/>
              </w:rPr>
              <w:t xml:space="preserve"> </w:t>
            </w:r>
            <w:r w:rsidDel="00000000" w:rsidR="00000000" w:rsidRPr="00000000">
              <w:rPr>
                <w:rtl w:val="0"/>
              </w:rPr>
              <w:t xml:space="preserve">pasivo</w:t>
            </w:r>
            <w:r w:rsidDel="00000000" w:rsidR="00000000" w:rsidRPr="00000000">
              <w:rPr>
                <w:highlight w:val="white"/>
                <w:rtl w:val="0"/>
              </w:rPr>
              <w:t xml:space="preserve"> </w:t>
            </w:r>
            <w:r w:rsidDel="00000000" w:rsidR="00000000" w:rsidRPr="00000000">
              <w:rPr>
                <w:rtl w:val="0"/>
              </w:rPr>
              <w:t xml:space="preserve">para</w:t>
            </w:r>
            <w:r w:rsidDel="00000000" w:rsidR="00000000" w:rsidRPr="00000000">
              <w:rPr>
                <w:highlight w:val="white"/>
                <w:rtl w:val="0"/>
              </w:rPr>
              <w:t xml:space="preserve"> </w:t>
            </w:r>
            <w:r w:rsidDel="00000000" w:rsidR="00000000" w:rsidRPr="00000000">
              <w:rPr>
                <w:rtl w:val="0"/>
              </w:rPr>
              <w:t xml:space="preserve">determinar</w:t>
            </w:r>
            <w:r w:rsidDel="00000000" w:rsidR="00000000" w:rsidRPr="00000000">
              <w:rPr>
                <w:highlight w:val="white"/>
                <w:rtl w:val="0"/>
              </w:rPr>
              <w:t xml:space="preserve"> </w:t>
            </w:r>
            <w:r w:rsidDel="00000000" w:rsidR="00000000" w:rsidRPr="00000000">
              <w:rPr>
                <w:rtl w:val="0"/>
              </w:rPr>
              <w:t xml:space="preserve">el</w:t>
            </w:r>
            <w:r w:rsidDel="00000000" w:rsidR="00000000" w:rsidRPr="00000000">
              <w:rPr>
                <w:highlight w:val="white"/>
                <w:rtl w:val="0"/>
              </w:rPr>
              <w:t xml:space="preserve"> </w:t>
            </w:r>
            <w:r w:rsidDel="00000000" w:rsidR="00000000" w:rsidRPr="00000000">
              <w:rPr>
                <w:rtl w:val="0"/>
              </w:rPr>
              <w:t xml:space="preserve">estado</w:t>
            </w:r>
            <w:r w:rsidDel="00000000" w:rsidR="00000000" w:rsidRPr="00000000">
              <w:rPr>
                <w:highlight w:val="white"/>
                <w:rtl w:val="0"/>
              </w:rPr>
              <w:t xml:space="preserve"> </w:t>
            </w:r>
            <w:r w:rsidDel="00000000" w:rsidR="00000000" w:rsidRPr="00000000">
              <w:rPr>
                <w:rtl w:val="0"/>
              </w:rPr>
              <w:t xml:space="preserve">económico</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una</w:t>
            </w:r>
            <w:r w:rsidDel="00000000" w:rsidR="00000000" w:rsidRPr="00000000">
              <w:rPr>
                <w:highlight w:val="white"/>
                <w:rtl w:val="0"/>
              </w:rPr>
              <w:t xml:space="preserve"> </w:t>
            </w:r>
            <w:r w:rsidDel="00000000" w:rsidR="00000000" w:rsidRPr="00000000">
              <w:rPr>
                <w:rtl w:val="0"/>
              </w:rPr>
              <w:t xml:space="preserve">empresa</w:t>
            </w:r>
            <w:r w:rsidDel="00000000" w:rsidR="00000000" w:rsidRPr="00000000">
              <w:rPr>
                <w:highlight w:val="white"/>
                <w:rtl w:val="0"/>
              </w:rPr>
              <w:t xml:space="preserve"> </w:t>
            </w:r>
            <w:r w:rsidDel="00000000" w:rsidR="00000000" w:rsidRPr="00000000">
              <w:rPr>
                <w:rtl w:val="0"/>
              </w:rPr>
              <w:t xml:space="preserve">o</w:t>
            </w:r>
            <w:r w:rsidDel="00000000" w:rsidR="00000000" w:rsidRPr="00000000">
              <w:rPr>
                <w:highlight w:val="white"/>
                <w:rtl w:val="0"/>
              </w:rPr>
              <w:t xml:space="preserve"> </w:t>
            </w:r>
            <w:r w:rsidDel="00000000" w:rsidR="00000000" w:rsidRPr="00000000">
              <w:rPr>
                <w:rtl w:val="0"/>
              </w:rPr>
              <w:t xml:space="preserve">entidad.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widowControl w:val="0"/>
              <w:spacing w:after="120" w:before="240" w:lineRule="auto"/>
              <w:rPr/>
            </w:pPr>
            <w:r w:rsidDel="00000000" w:rsidR="00000000" w:rsidRPr="00000000">
              <w:rPr>
                <w:rtl w:val="0"/>
              </w:rPr>
              <w:t xml:space="preserve">Base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widowControl w:val="0"/>
              <w:spacing w:after="120" w:before="240" w:lineRule="auto"/>
              <w:rPr/>
            </w:pPr>
            <w:r w:rsidDel="00000000" w:rsidR="00000000" w:rsidRPr="00000000">
              <w:rPr>
                <w:rtl w:val="0"/>
              </w:rPr>
              <w:t xml:space="preserve"> sistema de almacenamiento de datos diseñado de forma organizada, que facilita la búsqueda de la información que se necesita.</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widowControl w:val="0"/>
              <w:spacing w:after="120" w:before="240" w:lineRule="auto"/>
              <w:rPr/>
            </w:pPr>
            <w:r w:rsidDel="00000000" w:rsidR="00000000" w:rsidRPr="00000000">
              <w:rPr>
                <w:rtl w:val="0"/>
              </w:rPr>
              <w:t xml:space="preserve">Declaración Renta: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widowControl w:val="0"/>
              <w:spacing w:after="120" w:before="240" w:lineRule="auto"/>
              <w:rPr/>
            </w:pPr>
            <w:r w:rsidDel="00000000" w:rsidR="00000000" w:rsidRPr="00000000">
              <w:rPr>
                <w:rtl w:val="0"/>
              </w:rPr>
              <w:t xml:space="preserve">documento que se presenta a la DIAN con el consolidado de un año de ingresos, egresos e inversiones.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widowControl w:val="0"/>
              <w:spacing w:after="120" w:before="240" w:lineRule="auto"/>
              <w:rPr/>
            </w:pPr>
            <w:r w:rsidDel="00000000" w:rsidR="00000000" w:rsidRPr="00000000">
              <w:rPr>
                <w:rtl w:val="0"/>
              </w:rPr>
              <w:t xml:space="preserve">Factura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widowControl w:val="0"/>
              <w:spacing w:after="120" w:before="240" w:lineRule="auto"/>
              <w:jc w:val="both"/>
              <w:rPr/>
            </w:pPr>
            <w:r w:rsidDel="00000000" w:rsidR="00000000" w:rsidRPr="00000000">
              <w:rPr>
                <w:rtl w:val="0"/>
              </w:rPr>
              <w:t xml:space="preserve">es un documento que mantiene un registro de una transacción entre un comprador y un vendedor, como un recibo en papel de una tienda o un registro en línea de un minorista electrónico.</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widowControl w:val="0"/>
              <w:spacing w:after="120" w:before="240" w:lineRule="auto"/>
              <w:rPr/>
            </w:pPr>
            <w:r w:rsidDel="00000000" w:rsidR="00000000" w:rsidRPr="00000000">
              <w:rPr>
                <w:rtl w:val="0"/>
              </w:rPr>
              <w:t xml:space="preserve">Indicador de gestión: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widowControl w:val="0"/>
              <w:spacing w:after="120" w:before="240" w:lineRule="auto"/>
              <w:rPr/>
            </w:pPr>
            <w:r w:rsidDel="00000000" w:rsidR="00000000" w:rsidRPr="00000000">
              <w:rPr>
                <w:rtl w:val="0"/>
              </w:rPr>
              <w:t xml:space="preserve">expresión cuantitativa del comportamiento y desempeño de un proceso, cuya magnitud, al ser comparada con algún nivel de referencia, puede estar señalando una desviación sobre la cual se toman acciones correctivas o preventivas según el caso.</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widowControl w:val="0"/>
              <w:spacing w:after="240" w:before="240" w:lineRule="auto"/>
              <w:rPr/>
            </w:pPr>
            <w:r w:rsidDel="00000000" w:rsidR="00000000" w:rsidRPr="00000000">
              <w:rPr>
                <w:rtl w:val="0"/>
              </w:rPr>
              <w:t xml:space="preserve">Redes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widowControl w:val="0"/>
              <w:spacing w:after="120" w:before="240" w:lineRule="auto"/>
              <w:rPr/>
            </w:pPr>
            <w:r w:rsidDel="00000000" w:rsidR="00000000" w:rsidRPr="00000000">
              <w:rPr>
                <w:rtl w:val="0"/>
              </w:rPr>
              <w:t xml:space="preserve">sistemas de comunicación que se instalan y operan exclusivamente para la transferencia de información entre dispositivos de comunicación de datos (como los ordenadores). Conjunto asociado para manejo de información.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widowControl w:val="0"/>
              <w:spacing w:after="120" w:before="240" w:lineRule="auto"/>
              <w:rPr/>
            </w:pPr>
            <w:r w:rsidDel="00000000" w:rsidR="00000000" w:rsidRPr="00000000">
              <w:rPr>
                <w:rtl w:val="0"/>
              </w:rPr>
              <w:t xml:space="preserve">RFP: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widowControl w:val="0"/>
              <w:spacing w:after="120" w:before="240" w:lineRule="auto"/>
              <w:rPr/>
            </w:pPr>
            <w:r w:rsidDel="00000000" w:rsidR="00000000" w:rsidRPr="00000000">
              <w:rPr>
                <w:rtl w:val="0"/>
              </w:rPr>
              <w:t xml:space="preserve">es un documento que las organizaciones utilizan para exponer su necesidad de servicios concretos en una comunidad o en un grupo de contratistas.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widowControl w:val="0"/>
              <w:spacing w:after="120" w:before="240" w:lineRule="auto"/>
              <w:rPr/>
            </w:pPr>
            <w:r w:rsidDel="00000000" w:rsidR="00000000" w:rsidRPr="00000000">
              <w:rPr>
                <w:rtl w:val="0"/>
              </w:rPr>
              <w:t xml:space="preserve">Registro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widowControl w:val="0"/>
              <w:spacing w:after="240" w:before="240" w:lineRule="auto"/>
              <w:rPr/>
            </w:pPr>
            <w:r w:rsidDel="00000000" w:rsidR="00000000" w:rsidRPr="00000000">
              <w:rPr>
                <w:rtl w:val="0"/>
              </w:rPr>
              <w:t xml:space="preserve">se define como el grupo de información con cierta correlación, estructurados en una tabla comportada por campos como son las columnas y filas, el objetivo general de este es poner por escrito y asegurar la conservación de los datos recogidos para estudios específicos a desarrollar e implementar dentro de la empresa.</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2">
            <w:pPr>
              <w:widowControl w:val="0"/>
              <w:spacing w:after="120" w:before="240" w:lineRule="auto"/>
              <w:rPr/>
            </w:pPr>
            <w:r w:rsidDel="00000000" w:rsidR="00000000" w:rsidRPr="00000000">
              <w:rPr>
                <w:rtl w:val="0"/>
              </w:rPr>
              <w:t xml:space="preserve">Sistema electrónico: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widowControl w:val="0"/>
              <w:spacing w:after="240" w:before="240" w:lineRule="auto"/>
              <w:rPr/>
            </w:pPr>
            <w:r w:rsidDel="00000000" w:rsidR="00000000" w:rsidRPr="00000000">
              <w:rPr>
                <w:highlight w:val="white"/>
                <w:rtl w:val="0"/>
              </w:rPr>
              <w:t xml:space="preserve">Conjunto de circuitos que </w:t>
            </w:r>
            <w:r w:rsidDel="00000000" w:rsidR="00000000" w:rsidRPr="00000000">
              <w:rPr>
                <w:rtl w:val="0"/>
              </w:rPr>
              <w:t xml:space="preserve">utilizan</w:t>
            </w:r>
            <w:r w:rsidDel="00000000" w:rsidR="00000000" w:rsidRPr="00000000">
              <w:rPr>
                <w:highlight w:val="white"/>
                <w:rtl w:val="0"/>
              </w:rPr>
              <w:t xml:space="preserve"> señales eléctricas </w:t>
            </w:r>
            <w:r w:rsidDel="00000000" w:rsidR="00000000" w:rsidRPr="00000000">
              <w:rPr>
                <w:rtl w:val="0"/>
              </w:rPr>
              <w:t xml:space="preserve">para operar</w:t>
            </w:r>
            <w:r w:rsidDel="00000000" w:rsidR="00000000" w:rsidRPr="00000000">
              <w:rPr>
                <w:highlight w:val="white"/>
                <w:rtl w:val="0"/>
              </w:rPr>
              <w:t xml:space="preserve"> y </w:t>
            </w:r>
            <w:r w:rsidDel="00000000" w:rsidR="00000000" w:rsidRPr="00000000">
              <w:rPr>
                <w:rtl w:val="0"/>
              </w:rPr>
              <w:t xml:space="preserve">procesarlas</w:t>
            </w:r>
            <w:r w:rsidDel="00000000" w:rsidR="00000000" w:rsidRPr="00000000">
              <w:rPr>
                <w:highlight w:val="white"/>
                <w:rtl w:val="0"/>
              </w:rPr>
              <w:t xml:space="preserve"> para </w:t>
            </w:r>
            <w:r w:rsidDel="00000000" w:rsidR="00000000" w:rsidRPr="00000000">
              <w:rPr>
                <w:rtl w:val="0"/>
              </w:rPr>
              <w:t xml:space="preserve">realizar ciertas funciones.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4">
            <w:pPr>
              <w:widowControl w:val="0"/>
              <w:spacing w:after="120" w:before="240" w:lineRule="auto"/>
              <w:rPr/>
            </w:pPr>
            <w:r w:rsidDel="00000000" w:rsidR="00000000" w:rsidRPr="00000000">
              <w:rPr>
                <w:rtl w:val="0"/>
              </w:rPr>
              <w:t xml:space="preserve">Sociedad: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widowControl w:val="0"/>
              <w:spacing w:after="240" w:before="240" w:lineRule="auto"/>
              <w:rPr/>
            </w:pPr>
            <w:r w:rsidDel="00000000" w:rsidR="00000000" w:rsidRPr="00000000">
              <w:rPr>
                <w:rtl w:val="0"/>
              </w:rPr>
              <w:t xml:space="preserve">conjunto</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personas</w:t>
            </w:r>
            <w:r w:rsidDel="00000000" w:rsidR="00000000" w:rsidRPr="00000000">
              <w:rPr>
                <w:highlight w:val="white"/>
                <w:rtl w:val="0"/>
              </w:rPr>
              <w:t xml:space="preserve">, </w:t>
            </w:r>
            <w:r w:rsidDel="00000000" w:rsidR="00000000" w:rsidRPr="00000000">
              <w:rPr>
                <w:rtl w:val="0"/>
              </w:rPr>
              <w:t xml:space="preserve">pueblos</w:t>
            </w:r>
            <w:r w:rsidDel="00000000" w:rsidR="00000000" w:rsidRPr="00000000">
              <w:rPr>
                <w:highlight w:val="white"/>
                <w:rtl w:val="0"/>
              </w:rPr>
              <w:t xml:space="preserve"> </w:t>
            </w:r>
            <w:r w:rsidDel="00000000" w:rsidR="00000000" w:rsidRPr="00000000">
              <w:rPr>
                <w:rtl w:val="0"/>
              </w:rPr>
              <w:t xml:space="preserve">o</w:t>
            </w:r>
            <w:r w:rsidDel="00000000" w:rsidR="00000000" w:rsidRPr="00000000">
              <w:rPr>
                <w:highlight w:val="white"/>
                <w:rtl w:val="0"/>
              </w:rPr>
              <w:t xml:space="preserve"> </w:t>
            </w:r>
            <w:r w:rsidDel="00000000" w:rsidR="00000000" w:rsidRPr="00000000">
              <w:rPr>
                <w:rtl w:val="0"/>
              </w:rPr>
              <w:t xml:space="preserve">naciones</w:t>
            </w:r>
            <w:r w:rsidDel="00000000" w:rsidR="00000000" w:rsidRPr="00000000">
              <w:rPr>
                <w:highlight w:val="white"/>
                <w:rtl w:val="0"/>
              </w:rPr>
              <w:t xml:space="preserve"> </w:t>
            </w:r>
            <w:r w:rsidDel="00000000" w:rsidR="00000000" w:rsidRPr="00000000">
              <w:rPr>
                <w:rtl w:val="0"/>
              </w:rPr>
              <w:t xml:space="preserve">que</w:t>
            </w:r>
            <w:r w:rsidDel="00000000" w:rsidR="00000000" w:rsidRPr="00000000">
              <w:rPr>
                <w:highlight w:val="white"/>
                <w:rtl w:val="0"/>
              </w:rPr>
              <w:t xml:space="preserve"> </w:t>
            </w:r>
            <w:r w:rsidDel="00000000" w:rsidR="00000000" w:rsidRPr="00000000">
              <w:rPr>
                <w:rtl w:val="0"/>
              </w:rPr>
              <w:t xml:space="preserve">conviven</w:t>
            </w:r>
            <w:r w:rsidDel="00000000" w:rsidR="00000000" w:rsidRPr="00000000">
              <w:rPr>
                <w:highlight w:val="white"/>
                <w:rtl w:val="0"/>
              </w:rPr>
              <w:t xml:space="preserve"> </w:t>
            </w:r>
            <w:r w:rsidDel="00000000" w:rsidR="00000000" w:rsidRPr="00000000">
              <w:rPr>
                <w:rtl w:val="0"/>
              </w:rPr>
              <w:t xml:space="preserve">bajo</w:t>
            </w:r>
            <w:r w:rsidDel="00000000" w:rsidR="00000000" w:rsidRPr="00000000">
              <w:rPr>
                <w:highlight w:val="white"/>
                <w:rtl w:val="0"/>
              </w:rPr>
              <w:t xml:space="preserve"> </w:t>
            </w:r>
            <w:r w:rsidDel="00000000" w:rsidR="00000000" w:rsidRPr="00000000">
              <w:rPr>
                <w:rtl w:val="0"/>
              </w:rPr>
              <w:t xml:space="preserve">normas</w:t>
            </w:r>
            <w:r w:rsidDel="00000000" w:rsidR="00000000" w:rsidRPr="00000000">
              <w:rPr>
                <w:highlight w:val="white"/>
                <w:rtl w:val="0"/>
              </w:rPr>
              <w:t xml:space="preserve"> </w:t>
            </w:r>
            <w:r w:rsidDel="00000000" w:rsidR="00000000" w:rsidRPr="00000000">
              <w:rPr>
                <w:rtl w:val="0"/>
              </w:rPr>
              <w:t xml:space="preserve">comunes</w:t>
            </w:r>
            <w:r w:rsidDel="00000000" w:rsidR="00000000" w:rsidRPr="00000000">
              <w:rPr>
                <w:highlight w:val="white"/>
                <w:rtl w:val="0"/>
              </w:rPr>
              <w:t xml:space="preserve">. </w:t>
            </w:r>
            <w:r w:rsidDel="00000000" w:rsidR="00000000" w:rsidRPr="00000000">
              <w:rPr>
                <w:rtl w:val="0"/>
              </w:rPr>
            </w:r>
          </w:p>
        </w:tc>
      </w:tr>
    </w:tbl>
    <w:p w:rsidR="00000000" w:rsidDel="00000000" w:rsidP="00000000" w:rsidRDefault="00000000" w:rsidRPr="00000000" w14:paraId="00000376">
      <w:pPr>
        <w:spacing w:line="240" w:lineRule="auto"/>
        <w:rPr>
          <w:b w:val="1"/>
        </w:rPr>
      </w:pPr>
      <w:r w:rsidDel="00000000" w:rsidR="00000000" w:rsidRPr="00000000">
        <w:rPr>
          <w:rtl w:val="0"/>
        </w:rPr>
      </w:r>
    </w:p>
    <w:p w:rsidR="00000000" w:rsidDel="00000000" w:rsidP="00000000" w:rsidRDefault="00000000" w:rsidRPr="00000000" w14:paraId="00000377">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378">
      <w:pPr>
        <w:spacing w:line="240" w:lineRule="auto"/>
        <w:rPr/>
      </w:pPr>
      <w:r w:rsidDel="00000000" w:rsidR="00000000" w:rsidRPr="00000000">
        <w:rPr>
          <w:rtl w:val="0"/>
        </w:rPr>
      </w:r>
    </w:p>
    <w:tbl>
      <w:tblPr>
        <w:tblStyle w:val="Table5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9">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A">
            <w:pPr>
              <w:pStyle w:val="Title"/>
              <w:rPr>
                <w:sz w:val="22"/>
                <w:szCs w:val="22"/>
              </w:rPr>
            </w:pPr>
            <w:bookmarkStart w:colFirst="0" w:colLast="0" w:name="_heading=h.2grqrue" w:id="49"/>
            <w:bookmarkEnd w:id="49"/>
            <w:r w:rsidDel="00000000" w:rsidR="00000000" w:rsidRPr="00000000">
              <w:rPr>
                <w:sz w:val="22"/>
                <w:szCs w:val="22"/>
                <w:rtl w:val="0"/>
              </w:rPr>
              <w:t xml:space="preserve">Bibliografía</w:t>
            </w:r>
          </w:p>
        </w:tc>
      </w:tr>
      <w:tr>
        <w:trPr>
          <w:cantSplit w:val="0"/>
          <w:trHeight w:val="75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widowControl w:val="0"/>
              <w:spacing w:after="240" w:before="240" w:lineRule="auto"/>
              <w:rPr/>
            </w:pPr>
            <w:bookmarkStart w:colFirst="0" w:colLast="0" w:name="_heading=h.9sw3h0no8blk" w:id="50"/>
            <w:bookmarkEnd w:id="50"/>
            <w:r w:rsidDel="00000000" w:rsidR="00000000" w:rsidRPr="00000000">
              <w:rPr>
                <w:rtl w:val="0"/>
              </w:rPr>
              <w:t xml:space="preserve">Gerencie, T. d. (2021). Gerencie.com. </w:t>
            </w:r>
            <w:r w:rsidDel="00000000" w:rsidR="00000000" w:rsidRPr="00000000">
              <w:rPr>
                <w:i w:val="1"/>
                <w:rtl w:val="0"/>
              </w:rPr>
              <w:t xml:space="preserve">Tipos de sociedades comerciales. </w:t>
            </w:r>
            <w:r w:rsidDel="00000000" w:rsidR="00000000" w:rsidRPr="00000000">
              <w:rPr>
                <w:rtl w:val="0"/>
              </w:rPr>
              <w:t xml:space="preserve">Obtenido de https://www.gerencie.com: </w:t>
            </w:r>
            <w:hyperlink r:id="rId65">
              <w:r w:rsidDel="00000000" w:rsidR="00000000" w:rsidRPr="00000000">
                <w:rPr>
                  <w:color w:val="0000ff"/>
                  <w:u w:val="single"/>
                  <w:rtl w:val="0"/>
                </w:rPr>
                <w:t xml:space="preserve">https://www.gerencie.com/tipos-de-sociedades-comerciales.html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widowControl w:val="0"/>
              <w:rPr/>
            </w:pPr>
            <w:r w:rsidDel="00000000" w:rsidR="00000000" w:rsidRPr="00000000">
              <w:rPr>
                <w:highlight w:val="white"/>
                <w:rtl w:val="0"/>
              </w:rPr>
              <w:t xml:space="preserve">Mora, L. A. (2004). Indicadores de gestión logísticos. Ecoe Ediciones</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rPr/>
            </w:pPr>
            <w:r w:rsidDel="00000000" w:rsidR="00000000" w:rsidRPr="00000000">
              <w:rPr>
                <w:rtl w:val="0"/>
              </w:rPr>
              <w:t xml:space="preserve">Real Academia Española (2022). Sociedad. </w:t>
            </w:r>
            <w:hyperlink r:id="rId66">
              <w:r w:rsidDel="00000000" w:rsidR="00000000" w:rsidRPr="00000000">
                <w:rPr>
                  <w:color w:val="0000ff"/>
                  <w:u w:val="single"/>
                  <w:rtl w:val="0"/>
                </w:rPr>
                <w:t xml:space="preserve">https://dle.rae.es/sociedad?m=form</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1">
            <w:pPr>
              <w:rPr/>
            </w:pPr>
            <w:r w:rsidDel="00000000" w:rsidR="00000000" w:rsidRPr="00000000">
              <w:rPr>
                <w:rtl w:val="0"/>
              </w:rPr>
              <w:t xml:space="preserve">Real Academia Española (2022). Balance. </w:t>
            </w:r>
            <w:hyperlink r:id="rId67">
              <w:r w:rsidDel="00000000" w:rsidR="00000000" w:rsidRPr="00000000">
                <w:rPr>
                  <w:color w:val="0000ff"/>
                  <w:u w:val="single"/>
                  <w:rtl w:val="0"/>
                </w:rPr>
                <w:t xml:space="preserve">https://dle.rae.es/balance?m=form</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widowControl w:val="0"/>
              <w:rPr/>
            </w:pPr>
            <w:r w:rsidDel="00000000" w:rsidR="00000000" w:rsidRPr="00000000">
              <w:rPr>
                <w:rtl w:val="0"/>
              </w:rPr>
              <w:t xml:space="preserve">SIIGO, (2022, agosto 30) ¿Qué son los estados financieros? </w:t>
            </w:r>
            <w:hyperlink r:id="rId68">
              <w:r w:rsidDel="00000000" w:rsidR="00000000" w:rsidRPr="00000000">
                <w:rPr>
                  <w:color w:val="0000ff"/>
                  <w:u w:val="single"/>
                  <w:rtl w:val="0"/>
                </w:rPr>
                <w:t xml:space="preserve">https://www.siigo.com/blog/empresario/que-son-los-estados-financieros/#:~:text=inventario%20en%20Siigo,Estados%20Financieros%20bajo%20NIIF,prop%C3%B3sito%20de%20brindar%20informaci%C3%B3n%20general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5">
            <w:pPr>
              <w:widowControl w:val="0"/>
              <w:rPr/>
            </w:pPr>
            <w:r w:rsidDel="00000000" w:rsidR="00000000" w:rsidRPr="00000000">
              <w:rPr>
                <w:rtl w:val="0"/>
              </w:rPr>
              <w:t xml:space="preserve">Impuestos en Colombia (2022)</w:t>
            </w:r>
            <w:r w:rsidDel="00000000" w:rsidR="00000000" w:rsidRPr="00000000">
              <w:rPr>
                <w:i w:val="1"/>
                <w:rtl w:val="0"/>
              </w:rPr>
              <w:t xml:space="preserve">. Invierta en Colombia</w:t>
            </w:r>
            <w:r w:rsidDel="00000000" w:rsidR="00000000" w:rsidRPr="00000000">
              <w:rPr>
                <w:rtl w:val="0"/>
              </w:rPr>
              <w:t xml:space="preserve">. </w:t>
            </w:r>
            <w:hyperlink r:id="rId69">
              <w:r w:rsidDel="00000000" w:rsidR="00000000" w:rsidRPr="00000000">
                <w:rPr>
                  <w:color w:val="1155cc"/>
                  <w:u w:val="single"/>
                  <w:rtl w:val="0"/>
                </w:rPr>
                <w:t xml:space="preserve">https://investincolombia.com.co/es/como-invertir/impuestos-en-colombia</w:t>
              </w:r>
            </w:hyperlink>
            <w:r w:rsidDel="00000000" w:rsidR="00000000" w:rsidRPr="00000000">
              <w:rPr>
                <w:rtl w:val="0"/>
              </w:rPr>
              <w:t xml:space="preserve"> </w:t>
            </w:r>
          </w:p>
        </w:tc>
      </w:tr>
    </w:tbl>
    <w:p w:rsidR="00000000" w:rsidDel="00000000" w:rsidP="00000000" w:rsidRDefault="00000000" w:rsidRPr="00000000" w14:paraId="00000387">
      <w:pPr>
        <w:spacing w:line="240" w:lineRule="auto"/>
        <w:rPr/>
      </w:pPr>
      <w:r w:rsidDel="00000000" w:rsidR="00000000" w:rsidRPr="00000000">
        <w:rPr>
          <w:rtl w:val="0"/>
        </w:rPr>
      </w:r>
    </w:p>
    <w:p w:rsidR="00000000" w:rsidDel="00000000" w:rsidP="00000000" w:rsidRDefault="00000000" w:rsidRPr="00000000" w14:paraId="00000388">
      <w:pPr>
        <w:spacing w:line="240" w:lineRule="auto"/>
        <w:rPr/>
      </w:pPr>
      <w:r w:rsidDel="00000000" w:rsidR="00000000" w:rsidRPr="00000000">
        <w:rPr>
          <w:rtl w:val="0"/>
        </w:rPr>
      </w:r>
    </w:p>
    <w:sectPr>
      <w:headerReference r:id="rId70" w:type="default"/>
      <w:footerReference r:id="rId7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0" w:date="2022-09-23T19:25:14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 DE RESULTADOS</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VENTAS</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COSTO DE VENTAS</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UTILIAD BRUTA</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GASTOS DE OPERACION</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de Administración</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Gastos de ventas</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UTILIDAD DE OPERACION</w:t>
      </w:r>
    </w:p>
  </w:comment>
  <w:comment w:author="Manuela Herrera Acevedo" w:id="1" w:date="2023-02-16T20:46:04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quita.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93" w15:done="0"/>
  <w15:commentEx w15:paraId="0000039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451"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466" name="image30.png"/>
          <a:graphic>
            <a:graphicData uri="http://schemas.openxmlformats.org/drawingml/2006/picture">
              <pic:pic>
                <pic:nvPicPr>
                  <pic:cNvPr id="0" name="image3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42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923035" w:rsidDel="00000000" w:rsidP="00315CDE" w:rsidRDefault="00923035" w:rsidRPr="00000000" w14:paraId="647CB2BD" w14:textId="77777777">
                          <w:pPr>
                            <w:spacing w:line="240" w:lineRule="auto"/>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429" name="image22.png"/>
              <a:graphic>
                <a:graphicData uri="http://schemas.openxmlformats.org/drawingml/2006/picture">
                  <pic:pic>
                    <pic:nvPicPr>
                      <pic:cNvPr id="0" name="image2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left w:w="108.0" w:type="dxa"/>
        <w:right w:w="108.0" w:type="dxa"/>
      </w:tblCellMar>
    </w:tblPr>
  </w:style>
  <w:style w:type="table" w:styleId="aff6" w:customStyle="1">
    <w:basedOn w:val="TableNormal4"/>
    <w:tblPr>
      <w:tblStyleRowBandSize w:val="1"/>
      <w:tblStyleColBandSize w:val="1"/>
      <w:tblCellMar>
        <w:top w:w="100.0" w:type="dxa"/>
        <w:left w:w="100.0" w:type="dxa"/>
        <w:bottom w:w="100.0" w:type="dxa"/>
        <w:right w:w="100.0" w:type="dxa"/>
      </w:tblCellMar>
    </w:tblPr>
  </w:style>
  <w:style w:type="table" w:styleId="aff7" w:customStyle="1">
    <w:basedOn w:val="TableNormal4"/>
    <w:tblPr>
      <w:tblStyleRowBandSize w:val="1"/>
      <w:tblStyleColBandSize w:val="1"/>
      <w:tblCellMar>
        <w:top w:w="100.0" w:type="dxa"/>
        <w:left w:w="100.0" w:type="dxa"/>
        <w:bottom w:w="100.0" w:type="dxa"/>
        <w:right w:w="100.0" w:type="dxa"/>
      </w:tblCellMar>
    </w:tblPr>
  </w:style>
  <w:style w:type="table" w:styleId="aff8" w:customStyle="1">
    <w:basedOn w:val="TableNormal4"/>
    <w:tblPr>
      <w:tblStyleRowBandSize w:val="1"/>
      <w:tblStyleColBandSize w:val="1"/>
      <w:tblCellMar>
        <w:top w:w="100.0" w:type="dxa"/>
        <w:left w:w="100.0" w:type="dxa"/>
        <w:bottom w:w="100.0" w:type="dxa"/>
        <w:right w:w="100.0" w:type="dxa"/>
      </w:tblCellMar>
    </w:tblPr>
  </w:style>
  <w:style w:type="table" w:styleId="aff9" w:customStyle="1">
    <w:basedOn w:val="TableNormal4"/>
    <w:tblPr>
      <w:tblStyleRowBandSize w:val="1"/>
      <w:tblStyleColBandSize w:val="1"/>
      <w:tblCellMar>
        <w:top w:w="100.0" w:type="dxa"/>
        <w:left w:w="100.0" w:type="dxa"/>
        <w:bottom w:w="100.0" w:type="dxa"/>
        <w:right w:w="100.0" w:type="dxa"/>
      </w:tblCellMar>
    </w:tblPr>
  </w:style>
  <w:style w:type="table" w:styleId="affa" w:customStyle="1">
    <w:basedOn w:val="TableNormal4"/>
    <w:tblPr>
      <w:tblStyleRowBandSize w:val="1"/>
      <w:tblStyleColBandSize w:val="1"/>
      <w:tblCellMar>
        <w:top w:w="100.0" w:type="dxa"/>
        <w:left w:w="100.0" w:type="dxa"/>
        <w:bottom w:w="100.0" w:type="dxa"/>
        <w:right w:w="100.0" w:type="dxa"/>
      </w:tblCellMar>
    </w:tblPr>
  </w:style>
  <w:style w:type="table" w:styleId="affb" w:customStyle="1">
    <w:basedOn w:val="TableNormal4"/>
    <w:tblPr>
      <w:tblStyleRowBandSize w:val="1"/>
      <w:tblStyleColBandSize w:val="1"/>
      <w:tblCellMar>
        <w:top w:w="100.0" w:type="dxa"/>
        <w:left w:w="100.0" w:type="dxa"/>
        <w:bottom w:w="100.0" w:type="dxa"/>
        <w:right w:w="100.0" w:type="dxa"/>
      </w:tblCellMar>
    </w:tblPr>
  </w:style>
  <w:style w:type="table" w:styleId="affc" w:customStyle="1">
    <w:basedOn w:val="TableNormal4"/>
    <w:tblPr>
      <w:tblStyleRowBandSize w:val="1"/>
      <w:tblStyleColBandSize w:val="1"/>
      <w:tblCellMar>
        <w:top w:w="100.0" w:type="dxa"/>
        <w:left w:w="100.0" w:type="dxa"/>
        <w:bottom w:w="100.0" w:type="dxa"/>
        <w:right w:w="100.0" w:type="dxa"/>
      </w:tblCellMar>
    </w:tblPr>
  </w:style>
  <w:style w:type="table" w:styleId="affd" w:customStyle="1">
    <w:basedOn w:val="TableNormal4"/>
    <w:tblPr>
      <w:tblStyleRowBandSize w:val="1"/>
      <w:tblStyleColBandSize w:val="1"/>
      <w:tblCellMar>
        <w:top w:w="100.0" w:type="dxa"/>
        <w:left w:w="100.0" w:type="dxa"/>
        <w:bottom w:w="100.0" w:type="dxa"/>
        <w:right w:w="100.0" w:type="dxa"/>
      </w:tblCellMar>
    </w:tblPr>
  </w:style>
  <w:style w:type="table" w:styleId="affe" w:customStyle="1">
    <w:basedOn w:val="TableNormal4"/>
    <w:tblPr>
      <w:tblStyleRowBandSize w:val="1"/>
      <w:tblStyleColBandSize w:val="1"/>
      <w:tblCellMar>
        <w:top w:w="100.0" w:type="dxa"/>
        <w:left w:w="100.0" w:type="dxa"/>
        <w:bottom w:w="100.0" w:type="dxa"/>
        <w:right w:w="100.0" w:type="dxa"/>
      </w:tblCellMar>
    </w:tblPr>
  </w:style>
  <w:style w:type="table" w:styleId="afff" w:customStyle="1">
    <w:basedOn w:val="TableNormal4"/>
    <w:tblPr>
      <w:tblStyleRowBandSize w:val="1"/>
      <w:tblStyleColBandSize w:val="1"/>
      <w:tblCellMar>
        <w:top w:w="100.0" w:type="dxa"/>
        <w:left w:w="100.0" w:type="dxa"/>
        <w:bottom w:w="100.0" w:type="dxa"/>
        <w:right w:w="100.0" w:type="dxa"/>
      </w:tblCellMar>
    </w:tblPr>
  </w:style>
  <w:style w:type="table" w:styleId="afff0" w:customStyle="1">
    <w:basedOn w:val="TableNormal4"/>
    <w:tblPr>
      <w:tblStyleRowBandSize w:val="1"/>
      <w:tblStyleColBandSize w:val="1"/>
      <w:tblCellMar>
        <w:top w:w="100.0" w:type="dxa"/>
        <w:left w:w="100.0" w:type="dxa"/>
        <w:bottom w:w="100.0" w:type="dxa"/>
        <w:right w:w="100.0" w:type="dxa"/>
      </w:tblCellMar>
    </w:tblPr>
  </w:style>
  <w:style w:type="table" w:styleId="afff1" w:customStyle="1">
    <w:basedOn w:val="TableNormal4"/>
    <w:tblPr>
      <w:tblStyleRowBandSize w:val="1"/>
      <w:tblStyleColBandSize w:val="1"/>
      <w:tblCellMar>
        <w:top w:w="100.0" w:type="dxa"/>
        <w:left w:w="100.0" w:type="dxa"/>
        <w:bottom w:w="100.0" w:type="dxa"/>
        <w:right w:w="100.0" w:type="dxa"/>
      </w:tblCellMar>
    </w:tblPr>
  </w:style>
  <w:style w:type="table" w:styleId="afff2" w:customStyle="1">
    <w:basedOn w:val="TableNormal4"/>
    <w:tblPr>
      <w:tblStyleRowBandSize w:val="1"/>
      <w:tblStyleColBandSize w:val="1"/>
      <w:tblCellMar>
        <w:top w:w="100.0" w:type="dxa"/>
        <w:left w:w="100.0" w:type="dxa"/>
        <w:bottom w:w="100.0" w:type="dxa"/>
        <w:right w:w="100.0" w:type="dxa"/>
      </w:tblCellMar>
    </w:tblPr>
  </w:style>
  <w:style w:type="table" w:styleId="afff3" w:customStyle="1">
    <w:basedOn w:val="TableNormal4"/>
    <w:tblPr>
      <w:tblStyleRowBandSize w:val="1"/>
      <w:tblStyleColBandSize w:val="1"/>
      <w:tblCellMar>
        <w:top w:w="100.0" w:type="dxa"/>
        <w:left w:w="100.0" w:type="dxa"/>
        <w:bottom w:w="100.0" w:type="dxa"/>
        <w:right w:w="100.0" w:type="dxa"/>
      </w:tblCellMar>
    </w:tblPr>
  </w:style>
  <w:style w:type="table" w:styleId="afff4" w:customStyle="1">
    <w:basedOn w:val="TableNormal4"/>
    <w:tblPr>
      <w:tblStyleRowBandSize w:val="1"/>
      <w:tblStyleColBandSize w:val="1"/>
      <w:tblCellMar>
        <w:top w:w="100.0" w:type="dxa"/>
        <w:left w:w="100.0" w:type="dxa"/>
        <w:bottom w:w="100.0" w:type="dxa"/>
        <w:right w:w="100.0" w:type="dxa"/>
      </w:tblCellMar>
    </w:tblPr>
  </w:style>
  <w:style w:type="table" w:styleId="afff5" w:customStyle="1">
    <w:basedOn w:val="TableNormal4"/>
    <w:tblPr>
      <w:tblStyleRowBandSize w:val="1"/>
      <w:tblStyleColBandSize w:val="1"/>
      <w:tblCellMar>
        <w:top w:w="100.0" w:type="dxa"/>
        <w:left w:w="100.0" w:type="dxa"/>
        <w:bottom w:w="100.0" w:type="dxa"/>
        <w:right w:w="100.0" w:type="dxa"/>
      </w:tblCellMar>
    </w:tblPr>
  </w:style>
  <w:style w:type="table" w:styleId="afff6" w:customStyle="1">
    <w:basedOn w:val="TableNormal4"/>
    <w:tblPr>
      <w:tblStyleRowBandSize w:val="1"/>
      <w:tblStyleColBandSize w:val="1"/>
      <w:tblCellMar>
        <w:top w:w="100.0" w:type="dxa"/>
        <w:left w:w="100.0" w:type="dxa"/>
        <w:bottom w:w="100.0" w:type="dxa"/>
        <w:right w:w="100.0" w:type="dxa"/>
      </w:tblCellMar>
    </w:tblPr>
  </w:style>
  <w:style w:type="table" w:styleId="afff7" w:customStyle="1">
    <w:basedOn w:val="TableNormal4"/>
    <w:tblPr>
      <w:tblStyleRowBandSize w:val="1"/>
      <w:tblStyleColBandSize w:val="1"/>
      <w:tblCellMar>
        <w:top w:w="100.0" w:type="dxa"/>
        <w:left w:w="100.0" w:type="dxa"/>
        <w:bottom w:w="100.0" w:type="dxa"/>
        <w:right w:w="100.0" w:type="dxa"/>
      </w:tblCellMar>
    </w:tblPr>
  </w:style>
  <w:style w:type="table" w:styleId="afff8" w:customStyle="1">
    <w:basedOn w:val="TableNormal4"/>
    <w:tblPr>
      <w:tblStyleRowBandSize w:val="1"/>
      <w:tblStyleColBandSize w:val="1"/>
      <w:tblCellMar>
        <w:top w:w="100.0" w:type="dxa"/>
        <w:left w:w="100.0" w:type="dxa"/>
        <w:bottom w:w="100.0" w:type="dxa"/>
        <w:right w:w="100.0" w:type="dxa"/>
      </w:tblCellMar>
    </w:tblPr>
  </w:style>
  <w:style w:type="table" w:styleId="afff9" w:customStyle="1">
    <w:basedOn w:val="TableNormal4"/>
    <w:tblPr>
      <w:tblStyleRowBandSize w:val="1"/>
      <w:tblStyleColBandSize w:val="1"/>
      <w:tblCellMar>
        <w:top w:w="100.0" w:type="dxa"/>
        <w:left w:w="100.0" w:type="dxa"/>
        <w:bottom w:w="100.0" w:type="dxa"/>
        <w:right w:w="100.0" w:type="dxa"/>
      </w:tblCellMar>
    </w:tblPr>
  </w:style>
  <w:style w:type="table" w:styleId="afffa" w:customStyle="1">
    <w:basedOn w:val="TableNormal4"/>
    <w:tblPr>
      <w:tblStyleRowBandSize w:val="1"/>
      <w:tblStyleColBandSize w:val="1"/>
      <w:tblCellMar>
        <w:top w:w="100.0" w:type="dxa"/>
        <w:left w:w="100.0" w:type="dxa"/>
        <w:bottom w:w="100.0" w:type="dxa"/>
        <w:right w:w="100.0" w:type="dxa"/>
      </w:tblCellMar>
    </w:tblPr>
  </w:style>
  <w:style w:type="table" w:styleId="afffb" w:customStyle="1">
    <w:basedOn w:val="TableNormal4"/>
    <w:tblPr>
      <w:tblStyleRowBandSize w:val="1"/>
      <w:tblStyleColBandSize w:val="1"/>
      <w:tblCellMar>
        <w:top w:w="100.0" w:type="dxa"/>
        <w:left w:w="100.0" w:type="dxa"/>
        <w:bottom w:w="100.0" w:type="dxa"/>
        <w:right w:w="100.0" w:type="dxa"/>
      </w:tblCellMar>
    </w:tblPr>
  </w:style>
  <w:style w:type="table" w:styleId="afffc" w:customStyle="1">
    <w:basedOn w:val="TableNormal4"/>
    <w:tblPr>
      <w:tblStyleRowBandSize w:val="1"/>
      <w:tblStyleColBandSize w:val="1"/>
      <w:tblCellMar>
        <w:top w:w="100.0" w:type="dxa"/>
        <w:left w:w="100.0" w:type="dxa"/>
        <w:bottom w:w="100.0" w:type="dxa"/>
        <w:right w:w="100.0" w:type="dxa"/>
      </w:tblCellMar>
    </w:tblPr>
  </w:style>
  <w:style w:type="table" w:styleId="afffd" w:customStyle="1">
    <w:basedOn w:val="TableNormal4"/>
    <w:tblPr>
      <w:tblStyleRowBandSize w:val="1"/>
      <w:tblStyleColBandSize w:val="1"/>
      <w:tblCellMar>
        <w:top w:w="100.0" w:type="dxa"/>
        <w:left w:w="100.0" w:type="dxa"/>
        <w:bottom w:w="100.0" w:type="dxa"/>
        <w:right w:w="100.0" w:type="dxa"/>
      </w:tblCellMar>
    </w:tblPr>
  </w:style>
  <w:style w:type="table" w:styleId="afffe" w:customStyle="1">
    <w:basedOn w:val="TableNormal4"/>
    <w:tblPr>
      <w:tblStyleRowBandSize w:val="1"/>
      <w:tblStyleColBandSize w:val="1"/>
      <w:tblCellMar>
        <w:top w:w="100.0" w:type="dxa"/>
        <w:left w:w="100.0" w:type="dxa"/>
        <w:bottom w:w="100.0" w:type="dxa"/>
        <w:right w:w="100.0" w:type="dxa"/>
      </w:tblCellMar>
    </w:tblPr>
  </w:style>
  <w:style w:type="table" w:styleId="affff" w:customStyle="1">
    <w:basedOn w:val="TableNormal4"/>
    <w:tblPr>
      <w:tblStyleRowBandSize w:val="1"/>
      <w:tblStyleColBandSize w:val="1"/>
      <w:tblCellMar>
        <w:top w:w="100.0" w:type="dxa"/>
        <w:left w:w="100.0" w:type="dxa"/>
        <w:bottom w:w="100.0" w:type="dxa"/>
        <w:right w:w="100.0" w:type="dxa"/>
      </w:tblCellMar>
    </w:tblPr>
  </w:style>
  <w:style w:type="table" w:styleId="affff0" w:customStyle="1">
    <w:basedOn w:val="TableNormal4"/>
    <w:tblPr>
      <w:tblStyleRowBandSize w:val="1"/>
      <w:tblStyleColBandSize w:val="1"/>
      <w:tblCellMar>
        <w:top w:w="100.0" w:type="dxa"/>
        <w:left w:w="100.0" w:type="dxa"/>
        <w:bottom w:w="100.0" w:type="dxa"/>
        <w:right w:w="100.0" w:type="dxa"/>
      </w:tblCellMar>
    </w:tblPr>
  </w:style>
  <w:style w:type="table" w:styleId="affff1" w:customStyle="1">
    <w:basedOn w:val="TableNormal4"/>
    <w:tblPr>
      <w:tblStyleRowBandSize w:val="1"/>
      <w:tblStyleColBandSize w:val="1"/>
      <w:tblCellMar>
        <w:top w:w="100.0" w:type="dxa"/>
        <w:left w:w="100.0" w:type="dxa"/>
        <w:bottom w:w="100.0" w:type="dxa"/>
        <w:right w:w="100.0" w:type="dxa"/>
      </w:tblCellMar>
    </w:tblPr>
  </w:style>
  <w:style w:type="table" w:styleId="affff2" w:customStyle="1">
    <w:basedOn w:val="TableNormal4"/>
    <w:tblPr>
      <w:tblStyleRowBandSize w:val="1"/>
      <w:tblStyleColBandSize w:val="1"/>
      <w:tblCellMar>
        <w:top w:w="100.0" w:type="dxa"/>
        <w:left w:w="100.0" w:type="dxa"/>
        <w:bottom w:w="100.0" w:type="dxa"/>
        <w:right w:w="100.0" w:type="dxa"/>
      </w:tblCellMar>
    </w:tblPr>
  </w:style>
  <w:style w:type="table" w:styleId="affff3" w:customStyle="1">
    <w:basedOn w:val="TableNormal4"/>
    <w:pPr>
      <w:spacing w:line="240" w:lineRule="auto"/>
    </w:pPr>
    <w:tblPr>
      <w:tblStyleRowBandSize w:val="1"/>
      <w:tblStyleColBandSize w:val="1"/>
      <w:tblCellMar>
        <w:left w:w="108.0" w:type="dxa"/>
        <w:right w:w="108.0" w:type="dxa"/>
      </w:tblCellMar>
    </w:tblPr>
  </w:style>
  <w:style w:type="table" w:styleId="affff4" w:customStyle="1">
    <w:basedOn w:val="TableNormal4"/>
    <w:tblPr>
      <w:tblStyleRowBandSize w:val="1"/>
      <w:tblStyleColBandSize w:val="1"/>
      <w:tblCellMar>
        <w:top w:w="100.0" w:type="dxa"/>
        <w:left w:w="100.0" w:type="dxa"/>
        <w:bottom w:w="100.0" w:type="dxa"/>
        <w:right w:w="100.0" w:type="dxa"/>
      </w:tblCellMar>
    </w:tblPr>
  </w:style>
  <w:style w:type="table" w:styleId="affff5" w:customStyle="1">
    <w:basedOn w:val="TableNormal4"/>
    <w:tblPr>
      <w:tblStyleRowBandSize w:val="1"/>
      <w:tblStyleColBandSize w:val="1"/>
      <w:tblCellMar>
        <w:top w:w="100.0" w:type="dxa"/>
        <w:left w:w="100.0" w:type="dxa"/>
        <w:bottom w:w="100.0" w:type="dxa"/>
        <w:right w:w="100.0" w:type="dxa"/>
      </w:tblCellMar>
    </w:tblPr>
  </w:style>
  <w:style w:type="table" w:styleId="affff6" w:customStyle="1">
    <w:basedOn w:val="TableNormal4"/>
    <w:tblPr>
      <w:tblStyleRowBandSize w:val="1"/>
      <w:tblStyleColBandSize w:val="1"/>
      <w:tblCellMar>
        <w:top w:w="100.0" w:type="dxa"/>
        <w:left w:w="100.0" w:type="dxa"/>
        <w:bottom w:w="100.0" w:type="dxa"/>
        <w:right w:w="100.0" w:type="dxa"/>
      </w:tblCellMar>
    </w:tblPr>
  </w:style>
  <w:style w:type="table" w:styleId="a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tblPr>
      <w:tblStyleRowBandSize w:val="1"/>
      <w:tblStyleColBandSize w:val="1"/>
      <w:tblCellMar>
        <w:top w:w="100.0" w:type="dxa"/>
        <w:left w:w="100.0" w:type="dxa"/>
        <w:bottom w:w="100.0" w:type="dxa"/>
        <w:right w:w="100.0" w:type="dxa"/>
      </w:tblCellMar>
    </w:tblPr>
  </w:style>
  <w:style w:type="table" w:styleId="affffd" w:customStyle="1">
    <w:basedOn w:val="TableNormal4"/>
    <w:pPr>
      <w:spacing w:line="240" w:lineRule="auto"/>
    </w:pPr>
    <w:tblPr>
      <w:tblStyleRowBandSize w:val="1"/>
      <w:tblStyleColBandSize w:val="1"/>
      <w:tblCellMar>
        <w:left w:w="108.0" w:type="dxa"/>
        <w:right w:w="108.0" w:type="dxa"/>
      </w:tblCellMar>
    </w:tblPr>
  </w:style>
  <w:style w:type="table" w:styleId="affffe" w:customStyle="1">
    <w:basedOn w:val="TableNormal4"/>
    <w:tblPr>
      <w:tblStyleRowBandSize w:val="1"/>
      <w:tblStyleColBandSize w:val="1"/>
      <w:tblCellMar>
        <w:top w:w="100.0" w:type="dxa"/>
        <w:left w:w="100.0" w:type="dxa"/>
        <w:bottom w:w="100.0" w:type="dxa"/>
        <w:right w:w="100.0" w:type="dxa"/>
      </w:tblCellMar>
    </w:tblPr>
  </w:style>
  <w:style w:type="table" w:styleId="afffff" w:customStyle="1">
    <w:basedOn w:val="TableNormal4"/>
    <w:pPr>
      <w:spacing w:line="240" w:lineRule="auto"/>
    </w:pPr>
    <w:tblPr>
      <w:tblStyleRowBandSize w:val="1"/>
      <w:tblStyleColBandSize w:val="1"/>
      <w:tblCellMar>
        <w:left w:w="108.0" w:type="dxa"/>
        <w:right w:w="108.0" w:type="dxa"/>
      </w:tblCellMar>
    </w:tblPr>
  </w:style>
  <w:style w:type="table" w:styleId="afffff0" w:customStyle="1">
    <w:basedOn w:val="TableNormal4"/>
    <w:tblPr>
      <w:tblStyleRowBandSize w:val="1"/>
      <w:tblStyleColBandSize w:val="1"/>
      <w:tblCellMar>
        <w:top w:w="100.0" w:type="dxa"/>
        <w:left w:w="100.0" w:type="dxa"/>
        <w:bottom w:w="100.0" w:type="dxa"/>
        <w:right w:w="100.0" w:type="dxa"/>
      </w:tblCellMar>
    </w:tblPr>
  </w:style>
  <w:style w:type="table" w:styleId="afffff1" w:customStyle="1">
    <w:basedOn w:val="TableNormal4"/>
    <w:tblPr>
      <w:tblStyleRowBandSize w:val="1"/>
      <w:tblStyleColBandSize w:val="1"/>
      <w:tblCellMar>
        <w:top w:w="100.0" w:type="dxa"/>
        <w:left w:w="100.0" w:type="dxa"/>
        <w:bottom w:w="100.0" w:type="dxa"/>
        <w:right w:w="100.0" w:type="dxa"/>
      </w:tblCellMar>
    </w:tblPr>
  </w:style>
  <w:style w:type="table" w:styleId="afffff2" w:customStyle="1">
    <w:basedOn w:val="TableNormal4"/>
    <w:tblPr>
      <w:tblStyleRowBandSize w:val="1"/>
      <w:tblStyleColBandSize w:val="1"/>
      <w:tblCellMar>
        <w:top w:w="100.0" w:type="dxa"/>
        <w:left w:w="100.0" w:type="dxa"/>
        <w:bottom w:w="100.0" w:type="dxa"/>
        <w:right w:w="100.0" w:type="dxa"/>
      </w:tblCellMar>
    </w:tblPr>
  </w:style>
  <w:style w:type="table" w:styleId="afffff3" w:customStyle="1">
    <w:basedOn w:val="TableNormal4"/>
    <w:pPr>
      <w:spacing w:line="240" w:lineRule="auto"/>
    </w:pPr>
    <w:tblPr>
      <w:tblStyleRowBandSize w:val="1"/>
      <w:tblStyleColBandSize w:val="1"/>
      <w:tblCellMar>
        <w:left w:w="108.0" w:type="dxa"/>
        <w:right w:w="108.0" w:type="dxa"/>
      </w:tblCellMar>
    </w:tblPr>
  </w:style>
  <w:style w:type="table" w:styleId="afffff4" w:customStyle="1">
    <w:basedOn w:val="TableNormal4"/>
    <w:tblPr>
      <w:tblStyleRowBandSize w:val="1"/>
      <w:tblStyleColBandSize w:val="1"/>
      <w:tblCellMar>
        <w:top w:w="100.0" w:type="dxa"/>
        <w:left w:w="100.0" w:type="dxa"/>
        <w:bottom w:w="100.0" w:type="dxa"/>
        <w:right w:w="100.0" w:type="dxa"/>
      </w:tblCellMar>
    </w:tblPr>
  </w:style>
  <w:style w:type="table" w:styleId="afffff5" w:customStyle="1">
    <w:basedOn w:val="TableNormal4"/>
    <w:pPr>
      <w:spacing w:line="240" w:lineRule="auto"/>
    </w:pPr>
    <w:tblPr>
      <w:tblStyleRowBandSize w:val="1"/>
      <w:tblStyleColBandSize w:val="1"/>
      <w:tblCellMar>
        <w:left w:w="108.0" w:type="dxa"/>
        <w:right w:w="108.0" w:type="dxa"/>
      </w:tblCellMar>
    </w:tblPr>
  </w:style>
  <w:style w:type="table" w:styleId="afffff6" w:customStyle="1">
    <w:basedOn w:val="TableNormal4"/>
    <w:pPr>
      <w:spacing w:line="240" w:lineRule="auto"/>
    </w:pPr>
    <w:tblPr>
      <w:tblStyleRowBandSize w:val="1"/>
      <w:tblStyleColBandSize w:val="1"/>
      <w:tblCellMar>
        <w:left w:w="108.0" w:type="dxa"/>
        <w:right w:w="108.0" w:type="dxa"/>
      </w:tblCellMar>
    </w:tblPr>
  </w:style>
  <w:style w:type="table" w:styleId="afffff7" w:customStyle="1">
    <w:basedOn w:val="TableNormal4"/>
    <w:tblPr>
      <w:tblStyleRowBandSize w:val="1"/>
      <w:tblStyleColBandSize w:val="1"/>
      <w:tblCellMar>
        <w:top w:w="100.0" w:type="dxa"/>
        <w:left w:w="100.0" w:type="dxa"/>
        <w:bottom w:w="100.0" w:type="dxa"/>
        <w:right w:w="100.0" w:type="dxa"/>
      </w:tblCellMar>
    </w:tblPr>
  </w:style>
  <w:style w:type="table" w:styleId="afffff8" w:customStyle="1">
    <w:basedOn w:val="TableNormal4"/>
    <w:pPr>
      <w:spacing w:line="240" w:lineRule="auto"/>
    </w:pPr>
    <w:tblPr>
      <w:tblStyleRowBandSize w:val="1"/>
      <w:tblStyleColBandSize w:val="1"/>
      <w:tblCellMar>
        <w:left w:w="108.0" w:type="dxa"/>
        <w:right w:w="108.0" w:type="dxa"/>
      </w:tblCellMar>
    </w:tblPr>
  </w:style>
  <w:style w:type="table" w:styleId="afffff9" w:customStyle="1">
    <w:basedOn w:val="TableNormal4"/>
    <w:tblPr>
      <w:tblStyleRowBandSize w:val="1"/>
      <w:tblStyleColBandSize w:val="1"/>
      <w:tblCellMar>
        <w:top w:w="100.0" w:type="dxa"/>
        <w:left w:w="100.0" w:type="dxa"/>
        <w:bottom w:w="100.0" w:type="dxa"/>
        <w:right w:w="100.0" w:type="dxa"/>
      </w:tblCellMar>
    </w:tblPr>
  </w:style>
  <w:style w:type="table" w:styleId="afffffa" w:customStyle="1">
    <w:basedOn w:val="TableNormal4"/>
    <w:pPr>
      <w:spacing w:line="240" w:lineRule="auto"/>
    </w:pPr>
    <w:tblPr>
      <w:tblStyleRowBandSize w:val="1"/>
      <w:tblStyleColBandSize w:val="1"/>
      <w:tblCellMar>
        <w:left w:w="108.0" w:type="dxa"/>
        <w:right w:w="108.0" w:type="dxa"/>
      </w:tblCellMar>
    </w:tblPr>
  </w:style>
  <w:style w:type="table" w:styleId="afffffb" w:customStyle="1">
    <w:basedOn w:val="TableNormal4"/>
    <w:tblPr>
      <w:tblStyleRowBandSize w:val="1"/>
      <w:tblStyleColBandSize w:val="1"/>
      <w:tblCellMar>
        <w:top w:w="100.0" w:type="dxa"/>
        <w:left w:w="100.0" w:type="dxa"/>
        <w:bottom w:w="100.0" w:type="dxa"/>
        <w:right w:w="100.0" w:type="dxa"/>
      </w:tblCellMar>
    </w:tblPr>
  </w:style>
  <w:style w:type="table" w:styleId="afffffc" w:customStyle="1">
    <w:basedOn w:val="TableNormal4"/>
    <w:pPr>
      <w:spacing w:line="240" w:lineRule="auto"/>
    </w:pPr>
    <w:tblPr>
      <w:tblStyleRowBandSize w:val="1"/>
      <w:tblStyleColBandSize w:val="1"/>
      <w:tblCellMar>
        <w:left w:w="108.0" w:type="dxa"/>
        <w:right w:w="108.0" w:type="dxa"/>
      </w:tblCellMar>
    </w:tblPr>
  </w:style>
  <w:style w:type="table" w:styleId="afffffd" w:customStyle="1">
    <w:basedOn w:val="TableNormal4"/>
    <w:tblPr>
      <w:tblStyleRowBandSize w:val="1"/>
      <w:tblStyleColBandSize w:val="1"/>
      <w:tblCellMar>
        <w:top w:w="100.0" w:type="dxa"/>
        <w:left w:w="100.0" w:type="dxa"/>
        <w:bottom w:w="100.0" w:type="dxa"/>
        <w:right w:w="100.0" w:type="dxa"/>
      </w:tblCellMar>
    </w:tblPr>
  </w:style>
  <w:style w:type="table" w:styleId="afffffe" w:customStyle="1">
    <w:basedOn w:val="TableNormal4"/>
    <w:pPr>
      <w:spacing w:line="240" w:lineRule="auto"/>
    </w:pPr>
    <w:tblPr>
      <w:tblStyleRowBandSize w:val="1"/>
      <w:tblStyleColBandSize w:val="1"/>
      <w:tblCellMar>
        <w:left w:w="108.0" w:type="dxa"/>
        <w:right w:w="108.0" w:type="dxa"/>
      </w:tblCellMar>
    </w:tblPr>
  </w:style>
  <w:style w:type="table" w:styleId="affffff" w:customStyle="1">
    <w:basedOn w:val="TableNormal4"/>
    <w:pPr>
      <w:spacing w:line="240" w:lineRule="auto"/>
    </w:pPr>
    <w:tblPr>
      <w:tblStyleRowBandSize w:val="1"/>
      <w:tblStyleColBandSize w:val="1"/>
      <w:tblCellMar>
        <w:left w:w="108.0" w:type="dxa"/>
        <w:right w:w="108.0" w:type="dxa"/>
      </w:tblCellMar>
    </w:tblPr>
  </w:style>
  <w:style w:type="table" w:styleId="affffff0" w:customStyle="1">
    <w:basedOn w:val="TableNormal4"/>
    <w:tblPr>
      <w:tblStyleRowBandSize w:val="1"/>
      <w:tblStyleColBandSize w:val="1"/>
      <w:tblCellMar>
        <w:top w:w="100.0" w:type="dxa"/>
        <w:left w:w="100.0" w:type="dxa"/>
        <w:bottom w:w="100.0" w:type="dxa"/>
        <w:right w:w="100.0" w:type="dxa"/>
      </w:tblCellMar>
    </w:tblPr>
  </w:style>
  <w:style w:type="table" w:styleId="affffff1" w:customStyle="1">
    <w:basedOn w:val="TableNormal4"/>
    <w:tblPr>
      <w:tblStyleRowBandSize w:val="1"/>
      <w:tblStyleColBandSize w:val="1"/>
      <w:tblCellMar>
        <w:top w:w="100.0" w:type="dxa"/>
        <w:left w:w="100.0" w:type="dxa"/>
        <w:bottom w:w="100.0" w:type="dxa"/>
        <w:right w:w="100.0" w:type="dxa"/>
      </w:tblCellMar>
    </w:tblPr>
  </w:style>
  <w:style w:type="table" w:styleId="affffff2" w:customStyle="1">
    <w:basedOn w:val="TableNormal4"/>
    <w:tblPr>
      <w:tblStyleRowBandSize w:val="1"/>
      <w:tblStyleColBandSize w:val="1"/>
      <w:tblCellMar>
        <w:top w:w="100.0" w:type="dxa"/>
        <w:left w:w="100.0" w:type="dxa"/>
        <w:bottom w:w="100.0" w:type="dxa"/>
        <w:right w:w="100.0" w:type="dxa"/>
      </w:tblCellMar>
    </w:tblPr>
  </w:style>
  <w:style w:type="table" w:styleId="affffff3" w:customStyle="1">
    <w:basedOn w:val="TableNormal4"/>
    <w:tblPr>
      <w:tblStyleRowBandSize w:val="1"/>
      <w:tblStyleColBandSize w:val="1"/>
      <w:tblCellMar>
        <w:top w:w="100.0" w:type="dxa"/>
        <w:left w:w="100.0" w:type="dxa"/>
        <w:bottom w:w="100.0" w:type="dxa"/>
        <w:right w:w="100.0" w:type="dxa"/>
      </w:tblCellMar>
    </w:tblPr>
  </w:style>
  <w:style w:type="table" w:styleId="affffff4" w:customStyle="1">
    <w:basedOn w:val="TableNormal4"/>
    <w:tblPr>
      <w:tblStyleRowBandSize w:val="1"/>
      <w:tblStyleColBandSize w:val="1"/>
      <w:tblCellMar>
        <w:top w:w="100.0" w:type="dxa"/>
        <w:left w:w="100.0" w:type="dxa"/>
        <w:bottom w:w="100.0" w:type="dxa"/>
        <w:right w:w="100.0" w:type="dxa"/>
      </w:tblCellMar>
    </w:tblPr>
  </w:style>
  <w:style w:type="table" w:styleId="affffff5" w:customStyle="1">
    <w:basedOn w:val="TableNormal4"/>
    <w:pPr>
      <w:spacing w:line="240" w:lineRule="auto"/>
    </w:pPr>
    <w:tblPr>
      <w:tblStyleRowBandSize w:val="1"/>
      <w:tblStyleColBandSize w:val="1"/>
      <w:tblCellMar>
        <w:left w:w="108.0" w:type="dxa"/>
        <w:right w:w="108.0" w:type="dxa"/>
      </w:tblCellMar>
    </w:tblPr>
  </w:style>
  <w:style w:type="table" w:styleId="affffff6" w:customStyle="1">
    <w:basedOn w:val="TableNormal4"/>
    <w:tblPr>
      <w:tblStyleRowBandSize w:val="1"/>
      <w:tblStyleColBandSize w:val="1"/>
      <w:tblCellMar>
        <w:top w:w="100.0" w:type="dxa"/>
        <w:left w:w="100.0" w:type="dxa"/>
        <w:bottom w:w="100.0" w:type="dxa"/>
        <w:right w:w="100.0" w:type="dxa"/>
      </w:tblCellMar>
    </w:tblPr>
  </w:style>
  <w:style w:type="table" w:styleId="affffff7" w:customStyle="1">
    <w:basedOn w:val="TableNormal4"/>
    <w:pPr>
      <w:spacing w:line="240" w:lineRule="auto"/>
    </w:pPr>
    <w:tblPr>
      <w:tblStyleRowBandSize w:val="1"/>
      <w:tblStyleColBandSize w:val="1"/>
      <w:tblCellMar>
        <w:left w:w="108.0" w:type="dxa"/>
        <w:right w:w="108.0" w:type="dxa"/>
      </w:tblCellMar>
    </w:tblPr>
  </w:style>
  <w:style w:type="table" w:styleId="affffff8" w:customStyle="1">
    <w:basedOn w:val="TableNormal4"/>
    <w:tblPr>
      <w:tblStyleRowBandSize w:val="1"/>
      <w:tblStyleColBandSize w:val="1"/>
      <w:tblCellMar>
        <w:top w:w="100.0" w:type="dxa"/>
        <w:left w:w="100.0" w:type="dxa"/>
        <w:bottom w:w="100.0" w:type="dxa"/>
        <w:right w:w="100.0" w:type="dxa"/>
      </w:tblCellMar>
    </w:tblPr>
  </w:style>
  <w:style w:type="table" w:styleId="affffff9" w:customStyle="1">
    <w:basedOn w:val="TableNormal4"/>
    <w:pPr>
      <w:spacing w:line="240" w:lineRule="auto"/>
    </w:pPr>
    <w:tblPr>
      <w:tblStyleRowBandSize w:val="1"/>
      <w:tblStyleColBandSize w:val="1"/>
      <w:tblCellMar>
        <w:left w:w="108.0" w:type="dxa"/>
        <w:right w:w="108.0" w:type="dxa"/>
      </w:tblCellMar>
    </w:tblPr>
  </w:style>
  <w:style w:type="table" w:styleId="affffffa" w:customStyle="1">
    <w:basedOn w:val="TableNormal4"/>
    <w:tblPr>
      <w:tblStyleRowBandSize w:val="1"/>
      <w:tblStyleColBandSize w:val="1"/>
      <w:tblCellMar>
        <w:top w:w="100.0" w:type="dxa"/>
        <w:left w:w="100.0" w:type="dxa"/>
        <w:bottom w:w="100.0" w:type="dxa"/>
        <w:right w:w="100.0" w:type="dxa"/>
      </w:tblCellMar>
    </w:tblPr>
  </w:style>
  <w:style w:type="table" w:styleId="affffffb" w:customStyle="1">
    <w:basedOn w:val="TableNormal4"/>
    <w:tblPr>
      <w:tblStyleRowBandSize w:val="1"/>
      <w:tblStyleColBandSize w:val="1"/>
      <w:tblCellMar>
        <w:top w:w="100.0" w:type="dxa"/>
        <w:left w:w="100.0" w:type="dxa"/>
        <w:bottom w:w="100.0" w:type="dxa"/>
        <w:right w:w="100.0" w:type="dxa"/>
      </w:tblCellMar>
    </w:tblPr>
  </w:style>
  <w:style w:type="table" w:styleId="affffffc" w:customStyle="1">
    <w:basedOn w:val="TableNormal4"/>
    <w:tblPr>
      <w:tblStyleRowBandSize w:val="1"/>
      <w:tblStyleColBandSize w:val="1"/>
      <w:tblCellMar>
        <w:top w:w="100.0" w:type="dxa"/>
        <w:left w:w="100.0" w:type="dxa"/>
        <w:bottom w:w="100.0" w:type="dxa"/>
        <w:right w:w="100.0" w:type="dxa"/>
      </w:tblCellMar>
    </w:tblPr>
  </w:style>
  <w:style w:type="table" w:styleId="affffffd" w:customStyle="1">
    <w:basedOn w:val="TableNormal4"/>
    <w:pPr>
      <w:spacing w:line="240" w:lineRule="auto"/>
    </w:pPr>
    <w:tblPr>
      <w:tblStyleRowBandSize w:val="1"/>
      <w:tblStyleColBandSize w:val="1"/>
      <w:tblCellMar>
        <w:left w:w="108.0" w:type="dxa"/>
        <w:right w:w="108.0" w:type="dxa"/>
      </w:tblCellMar>
    </w:tblPr>
  </w:style>
  <w:style w:type="table" w:styleId="affffffe" w:customStyle="1">
    <w:basedOn w:val="TableNormal4"/>
    <w:pPr>
      <w:spacing w:line="240" w:lineRule="auto"/>
    </w:pPr>
    <w:tblPr>
      <w:tblStyleRowBandSize w:val="1"/>
      <w:tblStyleColBandSize w:val="1"/>
      <w:tblCellMar>
        <w:left w:w="108.0" w:type="dxa"/>
        <w:right w:w="108.0" w:type="dxa"/>
      </w:tblCellMar>
    </w:tblPr>
  </w:style>
  <w:style w:type="table" w:styleId="afffffff" w:customStyle="1">
    <w:basedOn w:val="TableNormal4"/>
    <w:tblPr>
      <w:tblStyleRowBandSize w:val="1"/>
      <w:tblStyleColBandSize w:val="1"/>
      <w:tblCellMar>
        <w:top w:w="100.0" w:type="dxa"/>
        <w:left w:w="100.0" w:type="dxa"/>
        <w:bottom w:w="100.0" w:type="dxa"/>
        <w:right w:w="100.0" w:type="dxa"/>
      </w:tblCellMar>
    </w:tblPr>
  </w:style>
  <w:style w:type="table" w:styleId="afffffff0" w:customStyle="1">
    <w:basedOn w:val="TableNormal4"/>
    <w:tblPr>
      <w:tblStyleRowBandSize w:val="1"/>
      <w:tblStyleColBandSize w:val="1"/>
      <w:tblCellMar>
        <w:top w:w="100.0" w:type="dxa"/>
        <w:left w:w="100.0" w:type="dxa"/>
        <w:bottom w:w="100.0" w:type="dxa"/>
        <w:right w:w="100.0" w:type="dxa"/>
      </w:tblCellMar>
    </w:tblPr>
  </w:style>
  <w:style w:type="table" w:styleId="afffffff1" w:customStyle="1">
    <w:basedOn w:val="TableNormal4"/>
    <w:tblPr>
      <w:tblStyleRowBandSize w:val="1"/>
      <w:tblStyleColBandSize w:val="1"/>
      <w:tblCellMar>
        <w:top w:w="100.0" w:type="dxa"/>
        <w:left w:w="100.0" w:type="dxa"/>
        <w:bottom w:w="100.0" w:type="dxa"/>
        <w:right w:w="100.0" w:type="dxa"/>
      </w:tblCellMar>
    </w:tblPr>
  </w:style>
  <w:style w:type="table" w:styleId="afffffff2" w:customStyle="1">
    <w:basedOn w:val="TableNormal4"/>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662A8A"/>
    <w:rPr>
      <w:color w:val="0000ff" w:themeColor="hyperlink"/>
      <w:u w:val="single"/>
    </w:rPr>
  </w:style>
  <w:style w:type="character" w:styleId="Mencinsinresolver1" w:customStyle="1">
    <w:name w:val="Mención sin resolver1"/>
    <w:basedOn w:val="Fuentedeprrafopredeter"/>
    <w:uiPriority w:val="99"/>
    <w:semiHidden w:val="1"/>
    <w:unhideWhenUsed w:val="1"/>
    <w:rsid w:val="00662A8A"/>
    <w:rPr>
      <w:color w:val="605e5c"/>
      <w:shd w:color="auto" w:fill="e1dfdd" w:val="clear"/>
    </w:rPr>
  </w:style>
  <w:style w:type="table" w:styleId="a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2"/>
    <w:pPr>
      <w:spacing w:line="240" w:lineRule="auto"/>
    </w:pPr>
    <w:tblPr>
      <w:tblStyleRowBandSize w:val="1"/>
      <w:tblStyleColBandSize w:val="1"/>
      <w:tblCellMar>
        <w:left w:w="108.0" w:type="dxa"/>
        <w:right w:w="108.0" w:type="dxa"/>
      </w:tblCellMar>
    </w:tblPr>
  </w:style>
  <w:style w:type="table" w:styleId="a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2"/>
    <w:pPr>
      <w:spacing w:line="240" w:lineRule="auto"/>
    </w:pPr>
    <w:tblPr>
      <w:tblStyleRowBandSize w:val="1"/>
      <w:tblStyleColBandSize w:val="1"/>
      <w:tblCellMar>
        <w:left w:w="108.0" w:type="dxa"/>
        <w:right w:w="108.0" w:type="dxa"/>
      </w:tblCellMar>
    </w:tblPr>
  </w:style>
  <w:style w:type="table" w:styleId="a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2"/>
    <w:pPr>
      <w:spacing w:line="240" w:lineRule="auto"/>
    </w:pPr>
    <w:tblPr>
      <w:tblStyleRowBandSize w:val="1"/>
      <w:tblStyleColBandSize w:val="1"/>
      <w:tblCellMar>
        <w:left w:w="108.0" w:type="dxa"/>
        <w:right w:w="108.0" w:type="dxa"/>
      </w:tblCellMar>
    </w:tblPr>
  </w:style>
  <w:style w:type="table" w:styleId="af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2"/>
    <w:pPr>
      <w:spacing w:line="240" w:lineRule="auto"/>
    </w:pPr>
    <w:tblPr>
      <w:tblStyleRowBandSize w:val="1"/>
      <w:tblStyleColBandSize w:val="1"/>
      <w:tblCellMar>
        <w:left w:w="108.0" w:type="dxa"/>
        <w:right w:w="108.0" w:type="dxa"/>
      </w:tblCellMar>
    </w:tblPr>
  </w:style>
  <w:style w:type="table" w:styleId="a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2"/>
    <w:pPr>
      <w:spacing w:line="240" w:lineRule="auto"/>
    </w:pPr>
    <w:tblPr>
      <w:tblStyleRowBandSize w:val="1"/>
      <w:tblStyleColBandSize w:val="1"/>
      <w:tblCellMar>
        <w:left w:w="108.0" w:type="dxa"/>
        <w:right w:w="108.0" w:type="dxa"/>
      </w:tblCellMar>
    </w:tblPr>
  </w:style>
  <w:style w:type="table" w:styleId="a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tblPr>
      <w:tblStyleRowBandSize w:val="1"/>
      <w:tblStyleColBandSize w:val="1"/>
      <w:tblCellMar>
        <w:left w:w="115.0" w:type="dxa"/>
        <w:right w:w="115.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UnresolvedMention" w:customStyle="1">
    <w:name w:val="Unresolved Mention"/>
    <w:basedOn w:val="Fuentedeprrafopredeter"/>
    <w:uiPriority w:val="99"/>
    <w:semiHidden w:val="1"/>
    <w:unhideWhenUsed w:val="1"/>
    <w:rsid w:val="00517CF5"/>
    <w:rPr>
      <w:color w:val="605e5c"/>
      <w:shd w:color="auto" w:fill="e1dfdd" w:val="clear"/>
    </w:rPr>
  </w:style>
  <w:style w:type="character" w:styleId="cf01" w:customStyle="1">
    <w:name w:val="cf01"/>
    <w:basedOn w:val="Fuentedeprrafopredeter"/>
    <w:rsid w:val="000F5739"/>
    <w:rPr>
      <w:rFonts w:ascii="Segoe UI" w:cs="Segoe UI" w:hAnsi="Segoe UI" w:hint="default"/>
      <w:sz w:val="18"/>
      <w:szCs w:val="18"/>
    </w:rPr>
  </w:style>
  <w:style w:type="table" w:styleId="aff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0"/>
    <w:tblPr>
      <w:tblStyleRowBandSize w:val="1"/>
      <w:tblStyleColBandSize w:val="1"/>
      <w:tblCellMar>
        <w:top w:w="100.0" w:type="dxa"/>
        <w:left w:w="100.0" w:type="dxa"/>
        <w:bottom w:w="100.0" w:type="dxa"/>
        <w:right w:w="100.0" w:type="dxa"/>
      </w:tblCellMar>
    </w:tblPr>
  </w:style>
  <w:style w:type="table" w:styleId="afffffffffffffe" w:customStyle="1">
    <w:basedOn w:val="TableNormal0"/>
    <w:pPr>
      <w:spacing w:line="240" w:lineRule="auto"/>
    </w:pPr>
    <w:tblPr>
      <w:tblStyleRowBandSize w:val="1"/>
      <w:tblStyleColBandSize w:val="1"/>
      <w:tblCellMar>
        <w:left w:w="108.0" w:type="dxa"/>
        <w:right w:w="108.0" w:type="dxa"/>
      </w:tblCellMar>
    </w:tblPr>
  </w:style>
  <w:style w:type="table" w:styleId="afff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8" w:customStyle="1">
    <w:basedOn w:val="TableNormal0"/>
    <w:tblPr>
      <w:tblStyleRowBandSize w:val="1"/>
      <w:tblStyleColBandSize w:val="1"/>
      <w:tblCellMar>
        <w:top w:w="100.0" w:type="dxa"/>
        <w:left w:w="100.0" w:type="dxa"/>
        <w:bottom w:w="100.0" w:type="dxa"/>
        <w:right w:w="100.0" w:type="dxa"/>
      </w:tblCellMar>
    </w:tblPr>
  </w:style>
  <w:style w:type="table" w:styleId="afffff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c" w:customStyle="1">
    <w:basedOn w:val="TableNormal0"/>
    <w:pPr>
      <w:spacing w:line="240" w:lineRule="auto"/>
    </w:pPr>
    <w:tblPr>
      <w:tblStyleRowBandSize w:val="1"/>
      <w:tblStyleColBandSize w:val="1"/>
      <w:tblCellMar>
        <w:left w:w="108.0" w:type="dxa"/>
        <w:right w:w="108.0" w:type="dxa"/>
      </w:tblCellMar>
    </w:tblPr>
  </w:style>
  <w:style w:type="table" w:styleId="afffff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9.png"/><Relationship Id="rId41" Type="http://schemas.openxmlformats.org/officeDocument/2006/relationships/image" Target="media/image26.png"/><Relationship Id="rId44" Type="http://schemas.openxmlformats.org/officeDocument/2006/relationships/image" Target="media/image59.png"/><Relationship Id="rId43" Type="http://schemas.openxmlformats.org/officeDocument/2006/relationships/image" Target="media/image11.png"/><Relationship Id="rId46" Type="http://schemas.openxmlformats.org/officeDocument/2006/relationships/image" Target="media/image5.png"/><Relationship Id="rId45" Type="http://schemas.openxmlformats.org/officeDocument/2006/relationships/image" Target="media/image6.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4.png"/><Relationship Id="rId47" Type="http://schemas.openxmlformats.org/officeDocument/2006/relationships/image" Target="media/image3.png"/><Relationship Id="rId49" Type="http://schemas.openxmlformats.org/officeDocument/2006/relationships/image" Target="media/image7.jp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5.png"/><Relationship Id="rId30" Type="http://schemas.openxmlformats.org/officeDocument/2006/relationships/image" Target="media/image48.png"/><Relationship Id="rId33" Type="http://schemas.openxmlformats.org/officeDocument/2006/relationships/image" Target="media/image17.png"/><Relationship Id="rId32" Type="http://schemas.openxmlformats.org/officeDocument/2006/relationships/image" Target="media/image14.jpg"/><Relationship Id="rId35" Type="http://schemas.openxmlformats.org/officeDocument/2006/relationships/image" Target="media/image57.jpg"/><Relationship Id="rId34" Type="http://schemas.openxmlformats.org/officeDocument/2006/relationships/image" Target="media/image18.jp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21.jpg"/><Relationship Id="rId36" Type="http://schemas.openxmlformats.org/officeDocument/2006/relationships/image" Target="media/image20.jpg"/><Relationship Id="rId39" Type="http://schemas.openxmlformats.org/officeDocument/2006/relationships/image" Target="media/image24.png"/><Relationship Id="rId38" Type="http://schemas.openxmlformats.org/officeDocument/2006/relationships/image" Target="media/image37.png"/><Relationship Id="rId62" Type="http://schemas.openxmlformats.org/officeDocument/2006/relationships/image" Target="media/image35.png"/><Relationship Id="rId61" Type="http://schemas.openxmlformats.org/officeDocument/2006/relationships/image" Target="media/image29.png"/><Relationship Id="rId20" Type="http://schemas.openxmlformats.org/officeDocument/2006/relationships/image" Target="media/image39.png"/><Relationship Id="rId64" Type="http://schemas.openxmlformats.org/officeDocument/2006/relationships/image" Target="media/image56.png"/><Relationship Id="rId63" Type="http://schemas.openxmlformats.org/officeDocument/2006/relationships/image" Target="media/image34.png"/><Relationship Id="rId22" Type="http://schemas.openxmlformats.org/officeDocument/2006/relationships/image" Target="media/image38.png"/><Relationship Id="rId66" Type="http://schemas.openxmlformats.org/officeDocument/2006/relationships/hyperlink" Target="https://dle.rae.es/sociedad?m=form" TargetMode="External"/><Relationship Id="rId21" Type="http://schemas.openxmlformats.org/officeDocument/2006/relationships/image" Target="media/image44.png"/><Relationship Id="rId65" Type="http://schemas.openxmlformats.org/officeDocument/2006/relationships/hyperlink" Target="https://www.gerencie.com/tipos-de-sociedades-comerciales.html" TargetMode="External"/><Relationship Id="rId24" Type="http://schemas.openxmlformats.org/officeDocument/2006/relationships/image" Target="media/image42.jpg"/><Relationship Id="rId68" Type="http://schemas.openxmlformats.org/officeDocument/2006/relationships/hyperlink" Target="https://www.siigo.com/blog/empresario/que-son-los-estados-financieros/#:~:text=inventario%20en%20Siigo,Estados%20Financieros%20bajo%20NIIF,prop%C3%B3sito%20de%20brindar%20informaci%C3%B3n%20general" TargetMode="External"/><Relationship Id="rId23" Type="http://schemas.openxmlformats.org/officeDocument/2006/relationships/image" Target="media/image40.png"/><Relationship Id="rId67" Type="http://schemas.openxmlformats.org/officeDocument/2006/relationships/hyperlink" Target="https://dle.rae.es/balance?m=form" TargetMode="External"/><Relationship Id="rId60" Type="http://schemas.openxmlformats.org/officeDocument/2006/relationships/image" Target="media/image16.png"/><Relationship Id="rId26" Type="http://schemas.openxmlformats.org/officeDocument/2006/relationships/image" Target="media/image41.png"/><Relationship Id="rId25" Type="http://schemas.openxmlformats.org/officeDocument/2006/relationships/image" Target="media/image43.png"/><Relationship Id="rId69" Type="http://schemas.openxmlformats.org/officeDocument/2006/relationships/hyperlink" Target="https://investincolombia.com.co/es/como-invertir/impuestos-en-colombia" TargetMode="External"/><Relationship Id="rId28" Type="http://schemas.openxmlformats.org/officeDocument/2006/relationships/image" Target="media/image45.png"/><Relationship Id="rId27" Type="http://schemas.openxmlformats.org/officeDocument/2006/relationships/image" Target="media/image50.png"/><Relationship Id="rId29" Type="http://schemas.openxmlformats.org/officeDocument/2006/relationships/image" Target="media/image46.png"/><Relationship Id="rId51" Type="http://schemas.openxmlformats.org/officeDocument/2006/relationships/image" Target="media/image53.png"/><Relationship Id="rId50"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9.png"/><Relationship Id="rId11" Type="http://schemas.openxmlformats.org/officeDocument/2006/relationships/image" Target="media/image55.png"/><Relationship Id="rId55" Type="http://schemas.openxmlformats.org/officeDocument/2006/relationships/image" Target="media/image51.png"/><Relationship Id="rId10" Type="http://schemas.openxmlformats.org/officeDocument/2006/relationships/image" Target="media/image25.jpg"/><Relationship Id="rId54" Type="http://schemas.openxmlformats.org/officeDocument/2006/relationships/image" Target="media/image8.png"/><Relationship Id="rId13" Type="http://schemas.openxmlformats.org/officeDocument/2006/relationships/image" Target="media/image31.png"/><Relationship Id="rId57" Type="http://schemas.openxmlformats.org/officeDocument/2006/relationships/image" Target="media/image47.png"/><Relationship Id="rId12" Type="http://schemas.openxmlformats.org/officeDocument/2006/relationships/image" Target="media/image49.png"/><Relationship Id="rId56" Type="http://schemas.openxmlformats.org/officeDocument/2006/relationships/image" Target="media/image54.png"/><Relationship Id="rId15" Type="http://schemas.openxmlformats.org/officeDocument/2006/relationships/image" Target="media/image33.png"/><Relationship Id="rId59" Type="http://schemas.openxmlformats.org/officeDocument/2006/relationships/image" Target="media/image2.png"/><Relationship Id="rId14" Type="http://schemas.openxmlformats.org/officeDocument/2006/relationships/image" Target="media/image28.png"/><Relationship Id="rId58" Type="http://schemas.openxmlformats.org/officeDocument/2006/relationships/image" Target="media/image10.png"/><Relationship Id="rId17" Type="http://schemas.openxmlformats.org/officeDocument/2006/relationships/image" Target="media/image32.png"/><Relationship Id="rId16" Type="http://schemas.openxmlformats.org/officeDocument/2006/relationships/image" Target="media/image58.png"/><Relationship Id="rId19" Type="http://schemas.openxmlformats.org/officeDocument/2006/relationships/image" Target="media/image36.png"/><Relationship Id="rId18" Type="http://schemas.openxmlformats.org/officeDocument/2006/relationships/image" Target="media/image52.png"/></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0.png"/><Relationship Id="rId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nlbBBOCLTleUfEmcVrApUbkGrg==">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2022-09-08T13:18:00Z</dcterms:created>
  <dc:creator>Angela Patricia Pachón Meneses</dc:creator>
</cp:coreProperties>
</file>